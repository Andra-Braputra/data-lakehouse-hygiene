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B6A97" w14:textId="413B5670" w:rsidR="00433962" w:rsidRDefault="553B8547">
      <w:pPr>
        <w:spacing w:after="0"/>
        <w:jc w:val="center"/>
      </w:pPr>
      <w:bookmarkStart w:id="0" w:name="_Toc217252308"/>
      <w:bookmarkEnd w:id="0"/>
      <w:r w:rsidRPr="553B8547">
        <w:rPr>
          <w:rFonts w:ascii="Arial" w:hAnsi="Arial"/>
          <w:b/>
          <w:bCs/>
          <w:sz w:val="24"/>
          <w:szCs w:val="24"/>
        </w:rPr>
        <w:t>UJIAN AKHIR SEMESTER</w:t>
      </w:r>
    </w:p>
    <w:p w14:paraId="1B14FBE9" w14:textId="77777777" w:rsidR="00433962" w:rsidRDefault="006862C1">
      <w:pPr>
        <w:spacing w:after="0"/>
        <w:jc w:val="center"/>
      </w:pPr>
      <w:r>
        <w:rPr>
          <w:rFonts w:ascii="Arial" w:hAnsi="Arial"/>
          <w:b/>
          <w:sz w:val="32"/>
        </w:rPr>
        <w:t>KECERDASAN BISNIS</w:t>
      </w:r>
    </w:p>
    <w:p w14:paraId="14C906C8" w14:textId="77777777" w:rsidR="00433962" w:rsidRDefault="00433962">
      <w:pPr>
        <w:pBdr>
          <w:bottom w:val="single" w:sz="24" w:space="1" w:color="000000"/>
        </w:pBdr>
        <w:spacing w:after="40"/>
      </w:pPr>
    </w:p>
    <w:p w14:paraId="7F15F0F2" w14:textId="77777777" w:rsidR="00433962" w:rsidRDefault="00433962">
      <w:pPr>
        <w:pBdr>
          <w:bottom w:val="single" w:sz="6" w:space="1" w:color="000000"/>
        </w:pBdr>
        <w:spacing w:after="800"/>
      </w:pPr>
    </w:p>
    <w:p w14:paraId="07C964A6" w14:textId="77777777" w:rsidR="00433962" w:rsidRDefault="006862C1">
      <w:pPr>
        <w:spacing w:after="400"/>
        <w:jc w:val="center"/>
      </w:pPr>
      <w:r>
        <w:rPr>
          <w:rFonts w:ascii="Courier New" w:hAnsi="Courier New"/>
          <w:sz w:val="20"/>
        </w:rPr>
        <w:t>[ DOC_TYPE : TECHNICAL REPORT ]</w:t>
      </w:r>
    </w:p>
    <w:p w14:paraId="5426DF3D" w14:textId="77777777" w:rsidR="00433962" w:rsidRDefault="006862C1">
      <w:pPr>
        <w:spacing w:after="0"/>
        <w:jc w:val="center"/>
      </w:pPr>
      <w:r>
        <w:rPr>
          <w:rFonts w:ascii="Arial" w:hAnsi="Arial"/>
          <w:b/>
          <w:sz w:val="48"/>
        </w:rPr>
        <w:t>IMPLEMENTASI</w:t>
      </w:r>
    </w:p>
    <w:p w14:paraId="724F0412" w14:textId="03636430" w:rsidR="00433962" w:rsidRDefault="1A83E054">
      <w:pPr>
        <w:spacing w:after="1200"/>
        <w:jc w:val="center"/>
      </w:pPr>
      <w:r w:rsidRPr="2C7D8E51">
        <w:rPr>
          <w:rFonts w:ascii="Arial" w:hAnsi="Arial"/>
          <w:b/>
          <w:bCs/>
          <w:sz w:val="48"/>
          <w:szCs w:val="48"/>
        </w:rPr>
        <w:t>DATA LAKEHOUSE</w:t>
      </w:r>
    </w:p>
    <w:tbl>
      <w:tblPr>
        <w:tblW w:w="0" w:type="auto"/>
        <w:jc w:val="center"/>
        <w:tblLayout w:type="fixed"/>
        <w:tblLook w:val="04A0" w:firstRow="1" w:lastRow="0" w:firstColumn="1" w:lastColumn="0" w:noHBand="0" w:noVBand="1"/>
      </w:tblPr>
      <w:tblGrid>
        <w:gridCol w:w="9071"/>
      </w:tblGrid>
      <w:tr w:rsidR="00433962" w14:paraId="51E04B77" w14:textId="77777777" w:rsidTr="553B8547">
        <w:trPr>
          <w:jc w:val="center"/>
        </w:trPr>
        <w:tc>
          <w:tcPr>
            <w:tcW w:w="9071" w:type="dxa"/>
          </w:tcPr>
          <w:p w14:paraId="5C5C095E" w14:textId="1CC4061E" w:rsidR="00433962" w:rsidRDefault="553B8547">
            <w:pPr>
              <w:jc w:val="center"/>
            </w:pPr>
            <w:r w:rsidRPr="553B8547">
              <w:rPr>
                <w:rFonts w:ascii="Arial" w:hAnsi="Arial"/>
                <w:b/>
                <w:bCs/>
                <w:sz w:val="28"/>
                <w:szCs w:val="28"/>
              </w:rPr>
              <w:t>" Optimasi Keputusan Mandi Menggunakan Data Lakehouse dan Prescriptive Analyitic "</w:t>
            </w:r>
            <w:r w:rsidR="006862C1">
              <w:br/>
            </w:r>
            <w:r w:rsidRPr="553B8547">
              <w:rPr>
                <w:rFonts w:ascii="Arial" w:hAnsi="Arial"/>
                <w:i/>
                <w:iCs/>
                <w:sz w:val="20"/>
                <w:szCs w:val="20"/>
              </w:rPr>
              <w:t>Optimasi Keputusan Sehari-hari Menggunakan Prescriptive Analytics</w:t>
            </w:r>
          </w:p>
        </w:tc>
      </w:tr>
    </w:tbl>
    <w:p w14:paraId="24BBF8C9" w14:textId="77777777" w:rsidR="00433962" w:rsidRDefault="00433962">
      <w:pPr>
        <w:spacing w:after="800"/>
      </w:pPr>
    </w:p>
    <w:p w14:paraId="7EE8E95E" w14:textId="12B98B21" w:rsidR="00433962" w:rsidRDefault="5557941A" w:rsidP="5557941A">
      <w:pPr>
        <w:spacing w:after="1200"/>
        <w:ind w:left="850" w:right="850"/>
        <w:jc w:val="both"/>
      </w:pPr>
      <w:r w:rsidRPr="43DFE323">
        <w:rPr>
          <w:rFonts w:ascii="Arial" w:hAnsi="Arial"/>
          <w:b/>
          <w:bCs/>
          <w:color w:val="464646"/>
          <w:sz w:val="20"/>
          <w:szCs w:val="20"/>
        </w:rPr>
        <w:t>RINGKASAN TEKNIS:</w:t>
      </w:r>
      <w:r w:rsidR="00D96FE5">
        <w:t xml:space="preserve"> </w:t>
      </w:r>
      <w:r>
        <w:t xml:space="preserve">Laporan ini </w:t>
      </w:r>
      <w:r w:rsidR="1A5AC59B">
        <w:t>mengimplementasikan</w:t>
      </w:r>
      <w:r>
        <w:t xml:space="preserve"> sistem pendukung keputusan mandi berbasis Data Lakehouse. </w:t>
      </w:r>
      <w:r w:rsidR="1A5AC59B">
        <w:t>Integrasi</w:t>
      </w:r>
      <w:r>
        <w:t xml:space="preserve"> data aktivitas</w:t>
      </w:r>
      <w:r w:rsidR="1A5AC59B">
        <w:t xml:space="preserve"> dan </w:t>
      </w:r>
      <w:r>
        <w:t xml:space="preserve">lingkungan </w:t>
      </w:r>
      <w:r w:rsidR="1A5AC59B">
        <w:t xml:space="preserve">diolah melalui  </w:t>
      </w:r>
      <w:r w:rsidR="2C3E18F9">
        <w:t xml:space="preserve">untuk </w:t>
      </w:r>
      <w:r>
        <w:t>menghasilkan rekomendasi preskriptif</w:t>
      </w:r>
      <w:r w:rsidR="1A5AC59B">
        <w:t>.</w:t>
      </w:r>
    </w:p>
    <w:p w14:paraId="484DBEF2" w14:textId="77777777" w:rsidR="00433962" w:rsidRDefault="00433962">
      <w:pPr>
        <w:pBdr>
          <w:top w:val="single" w:sz="6" w:space="1" w:color="000000"/>
        </w:pBdr>
      </w:pPr>
    </w:p>
    <w:p w14:paraId="69A3373B" w14:textId="77777777" w:rsidR="00433962" w:rsidRDefault="006862C1">
      <w:pPr>
        <w:jc w:val="center"/>
      </w:pPr>
      <w:r>
        <w:rPr>
          <w:rFonts w:ascii="Arial" w:hAnsi="Arial"/>
          <w:b/>
        </w:rPr>
        <w:t>TIM ENGINEERING</w:t>
      </w:r>
    </w:p>
    <w:tbl>
      <w:tblPr>
        <w:tblW w:w="9072" w:type="dxa"/>
        <w:tblInd w:w="481" w:type="dxa"/>
        <w:tblLook w:val="04A0" w:firstRow="1" w:lastRow="0" w:firstColumn="1" w:lastColumn="0" w:noHBand="0" w:noVBand="1"/>
      </w:tblPr>
      <w:tblGrid>
        <w:gridCol w:w="4536"/>
        <w:gridCol w:w="4536"/>
      </w:tblGrid>
      <w:tr w:rsidR="00433962" w14:paraId="37E02B17" w14:textId="77777777" w:rsidTr="6B47BD29">
        <w:tc>
          <w:tcPr>
            <w:tcW w:w="4536" w:type="dxa"/>
          </w:tcPr>
          <w:p w14:paraId="358AD329" w14:textId="5F418E50" w:rsidR="00433962" w:rsidRDefault="2158B78D" w:rsidP="6B47BD29">
            <w:r>
              <w:t>ANDRA BRPAPUTRA AKBAR SALEH</w:t>
            </w:r>
            <w:r w:rsidR="006862C1">
              <w:br/>
              <w:t xml:space="preserve">NIM: </w:t>
            </w:r>
            <w:r w:rsidR="151C34BE">
              <w:t>231</w:t>
            </w:r>
            <w:r w:rsidR="006862C1">
              <w:t>0</w:t>
            </w:r>
            <w:r w:rsidR="151C34BE">
              <w:t>817210001</w:t>
            </w:r>
          </w:p>
        </w:tc>
        <w:tc>
          <w:tcPr>
            <w:tcW w:w="4536" w:type="dxa"/>
          </w:tcPr>
          <w:p w14:paraId="29D3A7FC" w14:textId="49832FF1" w:rsidR="00433962" w:rsidRDefault="500A3C7C">
            <w:r>
              <w:t>MUHAMMAD AZWIN HAKIM</w:t>
            </w:r>
            <w:r w:rsidR="006862C1">
              <w:br/>
            </w:r>
            <w:r>
              <w:t>NIM: 2310817310012</w:t>
            </w:r>
          </w:p>
        </w:tc>
      </w:tr>
    </w:tbl>
    <w:p w14:paraId="2DE1E234" w14:textId="77777777" w:rsidR="00433962" w:rsidRDefault="00433962">
      <w:pPr>
        <w:spacing w:after="400"/>
      </w:pPr>
    </w:p>
    <w:p w14:paraId="326E2B32" w14:textId="77777777" w:rsidR="00B724B6" w:rsidRDefault="00B724B6">
      <w:pPr>
        <w:spacing w:after="0"/>
        <w:jc w:val="center"/>
        <w:rPr>
          <w:rFonts w:ascii="Arial" w:hAnsi="Arial"/>
          <w:sz w:val="20"/>
        </w:rPr>
      </w:pPr>
    </w:p>
    <w:p w14:paraId="6A267E40" w14:textId="7A8098AD" w:rsidR="00433962" w:rsidRDefault="006862C1">
      <w:pPr>
        <w:spacing w:after="0"/>
        <w:jc w:val="center"/>
      </w:pPr>
      <w:r>
        <w:rPr>
          <w:rFonts w:ascii="Arial" w:hAnsi="Arial"/>
          <w:sz w:val="20"/>
        </w:rPr>
        <w:t>PROGRAM STUDI TEKNOLOGI INFORMASI</w:t>
      </w:r>
    </w:p>
    <w:p w14:paraId="61C64B3E" w14:textId="77777777" w:rsidR="00433962" w:rsidRDefault="006862C1">
      <w:pPr>
        <w:spacing w:after="0"/>
        <w:jc w:val="center"/>
        <w:rPr>
          <w:rFonts w:ascii="Arial" w:hAnsi="Arial"/>
          <w:sz w:val="20"/>
        </w:rPr>
      </w:pPr>
      <w:r>
        <w:rPr>
          <w:rFonts w:ascii="Arial" w:hAnsi="Arial"/>
          <w:sz w:val="20"/>
        </w:rPr>
        <w:t>SEMESTER GANJIL 2025</w:t>
      </w:r>
    </w:p>
    <w:p w14:paraId="2822EED4" w14:textId="77777777" w:rsidR="00DA73AE" w:rsidRDefault="00DA73AE" w:rsidP="001F4530">
      <w:pPr>
        <w:tabs>
          <w:tab w:val="left" w:pos="3576"/>
        </w:tabs>
        <w:rPr>
          <w:rFonts w:ascii="Arial" w:hAnsi="Arial"/>
          <w:sz w:val="20"/>
        </w:rPr>
        <w:sectPr w:rsidR="00DA73AE" w:rsidSect="00B24C7C">
          <w:headerReference w:type="default" r:id="rId8"/>
          <w:pgSz w:w="11906" w:h="16838"/>
          <w:pgMar w:top="1417" w:right="1417" w:bottom="1417" w:left="1417" w:header="720" w:footer="720" w:gutter="0"/>
          <w:pgNumType w:fmt="lowerRoman"/>
          <w:cols w:space="720"/>
          <w:docGrid w:linePitch="360"/>
        </w:sectPr>
      </w:pPr>
    </w:p>
    <w:p w14:paraId="71770074" w14:textId="4EA7D6BC" w:rsidR="7FE8DAC3" w:rsidRPr="00DA73AE" w:rsidRDefault="00EA64FE" w:rsidP="43DFE323">
      <w:pPr>
        <w:pStyle w:val="Heading1"/>
        <w:spacing w:after="240"/>
        <w:jc w:val="center"/>
        <w:rPr>
          <w:rFonts w:asciiTheme="minorHAnsi" w:hAnsiTheme="minorHAnsi"/>
          <w:sz w:val="24"/>
          <w:szCs w:val="24"/>
        </w:rPr>
      </w:pPr>
      <w:bookmarkStart w:id="1" w:name="_Toc217252307"/>
      <w:bookmarkStart w:id="2" w:name="_Toc218276613"/>
      <w:r w:rsidRPr="43DFE323">
        <w:rPr>
          <w:rFonts w:asciiTheme="minorHAnsi" w:hAnsiTheme="minorHAnsi"/>
          <w:sz w:val="24"/>
          <w:szCs w:val="24"/>
        </w:rPr>
        <w:lastRenderedPageBreak/>
        <w:t>Halaman Persembahan</w:t>
      </w:r>
      <w:bookmarkEnd w:id="1"/>
      <w:bookmarkEnd w:id="2"/>
    </w:p>
    <w:p w14:paraId="0CAEDEA9" w14:textId="2E12A74C" w:rsidR="7FE8DAC3" w:rsidRDefault="79664FC8" w:rsidP="00DA73AE">
      <w:pPr>
        <w:ind w:firstLine="720"/>
        <w:jc w:val="both"/>
      </w:pPr>
      <w:r>
        <w:t>Karya ini dipersembahkan sebagai hasil dari proses pembelajaran akademik dalam memahami dan menerapkan konsep kecerdasan bisnis berbasis data. Laporan ini merepresentasikan upaya penulis dalam mengintegrasikan pengetahuan konseptual dan praktik teknis ke dalam perancangan serta implementasi sistem pendukung keputusan berbasis data.</w:t>
      </w:r>
    </w:p>
    <w:p w14:paraId="1F6CD4BA" w14:textId="7B1C2782" w:rsidR="7FE8DAC3" w:rsidRDefault="79664FC8" w:rsidP="00DA73AE">
      <w:pPr>
        <w:ind w:firstLine="720"/>
        <w:jc w:val="both"/>
      </w:pPr>
      <w:r>
        <w:t>Penyusunan laporan ini tidak terlepas dari peran dosen pengampu mata kuliah Kecerdasan Bisnis yang telah memberikan arahan, pemahaman konseptual, serta lingkungan pembelajaran yang mendorong pengembangan pemikiran kritis dan sistematis. Melalui proses perkuliahan dan diskusi akademik, penulis memperoleh landasan teoretis yang menjadi dasar dalam penyusunan dan implementasi sistem yang dibahas dalam laporan ini.</w:t>
      </w:r>
    </w:p>
    <w:p w14:paraId="15C52157" w14:textId="4AC3DA0E" w:rsidR="7FE8DAC3" w:rsidRDefault="79664FC8" w:rsidP="00DA73AE">
      <w:pPr>
        <w:ind w:firstLine="720"/>
        <w:jc w:val="both"/>
      </w:pPr>
      <w:r>
        <w:t>Karya ini juga mencerminkan semangat kolaborasi dan tanggung jawab bersama dalam menyelesaikan permasalahan secara terstruktur. Seluruh proses perancangan sistem dan penyusunan laporan dilakukan secara setara, terkoordinasi, dan berorientasi pada pencapaian tujuan akademik yang telah ditetapkan. Pengalaman ini menjadi bagian penting dalam pembentukan sikap profesional, kedisiplinan, serta kemampuan bekerja secara kolaboratif dalam konteks pengembangan sistem berbasis data.</w:t>
      </w:r>
    </w:p>
    <w:p w14:paraId="7EBFD2B8" w14:textId="426695DA" w:rsidR="7FE8DAC3" w:rsidRDefault="7FE8DAC3" w:rsidP="00DA73AE">
      <w:pPr>
        <w:ind w:firstLine="720"/>
        <w:jc w:val="both"/>
      </w:pPr>
      <w:r>
        <w:t xml:space="preserve">Selain sebagai pemenuhan tugas akademik, laporan ini diharapkan dapat memberikan </w:t>
      </w:r>
      <w:r w:rsidR="79664FC8">
        <w:t>manfaat</w:t>
      </w:r>
      <w:r>
        <w:t xml:space="preserve"> sebagai bahan pembelajaran dan referensi awal dalam memahami penerapan arsitektur data lakehouse dan analitik preskriptif pada skala sederhana. Penulis menyadari bahwa karya ini masih memiliki keterbatasan, namun diharapkan dapat menjadi pijakan untuk pengembangan pengetahuan dan keterampilan yang lebih lanjut di masa mendatang.</w:t>
      </w:r>
    </w:p>
    <w:p w14:paraId="0636FB60" w14:textId="50ED9ED4" w:rsidR="7FE8DAC3" w:rsidRDefault="7FE8DAC3" w:rsidP="7FE8DAC3">
      <w:pPr>
        <w:jc w:val="both"/>
      </w:pPr>
    </w:p>
    <w:p w14:paraId="3728A1D0" w14:textId="59D85ABF" w:rsidR="7FE8DAC3" w:rsidRDefault="7FE8DAC3" w:rsidP="7FE8DAC3"/>
    <w:p w14:paraId="37A3EA4B" w14:textId="56A7A115" w:rsidR="7FE8DAC3" w:rsidRDefault="7FE8DAC3" w:rsidP="7FE8DAC3"/>
    <w:p w14:paraId="7EC49B7F" w14:textId="77777777" w:rsidR="00EA64FE" w:rsidRDefault="00EA64FE" w:rsidP="00EA64FE">
      <w:r>
        <w:br w:type="page"/>
      </w:r>
    </w:p>
    <w:bookmarkStart w:id="3" w:name="_Toc218276614" w:displacedByCustomXml="next"/>
    <w:sdt>
      <w:sdtPr>
        <w:rPr>
          <w:rFonts w:asciiTheme="minorHAnsi" w:eastAsiaTheme="minorEastAsia" w:hAnsiTheme="minorHAnsi" w:cstheme="minorBidi"/>
          <w:caps/>
          <w:sz w:val="22"/>
          <w:szCs w:val="22"/>
        </w:rPr>
        <w:id w:val="713837043"/>
        <w:docPartObj>
          <w:docPartGallery w:val="Table of Contents"/>
          <w:docPartUnique/>
        </w:docPartObj>
      </w:sdtPr>
      <w:sdtEndPr/>
      <w:sdtContent>
        <w:p w14:paraId="69D7F7DE" w14:textId="13D20FAF" w:rsidR="00943B17" w:rsidRPr="006179D2" w:rsidRDefault="004B591D" w:rsidP="006179D2">
          <w:pPr>
            <w:pStyle w:val="Heading1"/>
            <w:tabs>
              <w:tab w:val="center" w:pos="4536"/>
              <w:tab w:val="left" w:pos="7776"/>
            </w:tabs>
            <w:spacing w:line="360" w:lineRule="auto"/>
            <w:jc w:val="center"/>
            <w:rPr>
              <w:rFonts w:asciiTheme="minorHAnsi" w:hAnsiTheme="minorHAnsi"/>
              <w:sz w:val="22"/>
              <w:szCs w:val="22"/>
            </w:rPr>
          </w:pPr>
          <w:r w:rsidRPr="006179D2">
            <w:rPr>
              <w:rFonts w:asciiTheme="minorHAnsi" w:hAnsiTheme="minorHAnsi"/>
              <w:sz w:val="22"/>
              <w:szCs w:val="22"/>
            </w:rPr>
            <w:t>Daftar Isi</w:t>
          </w:r>
          <w:bookmarkEnd w:id="3"/>
        </w:p>
        <w:p w14:paraId="07CE4FF6" w14:textId="00FD8B96" w:rsidR="006179D2" w:rsidRPr="006179D2" w:rsidRDefault="43DFE323" w:rsidP="006179D2">
          <w:pPr>
            <w:pStyle w:val="TOC1"/>
            <w:rPr>
              <w:b w:val="0"/>
              <w:bCs w:val="0"/>
              <w:caps w:val="0"/>
              <w:noProof/>
              <w:sz w:val="22"/>
              <w:szCs w:val="22"/>
              <w:lang w:val="en-ID" w:eastAsia="en-ID"/>
            </w:rPr>
          </w:pPr>
          <w:r w:rsidRPr="006179D2">
            <w:rPr>
              <w:sz w:val="22"/>
              <w:szCs w:val="22"/>
            </w:rPr>
            <w:fldChar w:fldCharType="begin"/>
          </w:r>
          <w:r w:rsidR="00DA73AE" w:rsidRPr="006179D2">
            <w:rPr>
              <w:sz w:val="22"/>
              <w:szCs w:val="22"/>
            </w:rPr>
            <w:instrText>TOC \o "1-3" \z \u \h</w:instrText>
          </w:r>
          <w:r w:rsidRPr="006179D2">
            <w:rPr>
              <w:sz w:val="22"/>
              <w:szCs w:val="22"/>
            </w:rPr>
            <w:fldChar w:fldCharType="separate"/>
          </w:r>
          <w:hyperlink w:anchor="_Toc218276613" w:history="1">
            <w:r w:rsidR="006179D2" w:rsidRPr="006179D2">
              <w:rPr>
                <w:rStyle w:val="Hyperlink"/>
                <w:noProof/>
                <w:sz w:val="22"/>
                <w:szCs w:val="22"/>
              </w:rPr>
              <w:t>Halaman Persembahan</w:t>
            </w:r>
            <w:r w:rsidR="006179D2" w:rsidRPr="006179D2">
              <w:rPr>
                <w:noProof/>
                <w:webHidden/>
                <w:sz w:val="22"/>
                <w:szCs w:val="22"/>
              </w:rPr>
              <w:tab/>
            </w:r>
            <w:r w:rsidR="006179D2" w:rsidRPr="006179D2">
              <w:rPr>
                <w:noProof/>
                <w:webHidden/>
                <w:sz w:val="22"/>
                <w:szCs w:val="22"/>
              </w:rPr>
              <w:fldChar w:fldCharType="begin"/>
            </w:r>
            <w:r w:rsidR="006179D2" w:rsidRPr="006179D2">
              <w:rPr>
                <w:noProof/>
                <w:webHidden/>
                <w:sz w:val="22"/>
                <w:szCs w:val="22"/>
              </w:rPr>
              <w:instrText xml:space="preserve"> PAGEREF _Toc218276613 \h </w:instrText>
            </w:r>
            <w:r w:rsidR="006179D2" w:rsidRPr="006179D2">
              <w:rPr>
                <w:noProof/>
                <w:webHidden/>
                <w:sz w:val="22"/>
                <w:szCs w:val="22"/>
              </w:rPr>
            </w:r>
            <w:r w:rsidR="006179D2" w:rsidRPr="006179D2">
              <w:rPr>
                <w:noProof/>
                <w:webHidden/>
                <w:sz w:val="22"/>
                <w:szCs w:val="22"/>
              </w:rPr>
              <w:fldChar w:fldCharType="separate"/>
            </w:r>
            <w:r w:rsidR="00293190">
              <w:rPr>
                <w:noProof/>
                <w:webHidden/>
                <w:sz w:val="22"/>
                <w:szCs w:val="22"/>
              </w:rPr>
              <w:t>i</w:t>
            </w:r>
            <w:r w:rsidR="006179D2" w:rsidRPr="006179D2">
              <w:rPr>
                <w:noProof/>
                <w:webHidden/>
                <w:sz w:val="22"/>
                <w:szCs w:val="22"/>
              </w:rPr>
              <w:fldChar w:fldCharType="end"/>
            </w:r>
          </w:hyperlink>
        </w:p>
        <w:p w14:paraId="10DE4532" w14:textId="57E2ACDD" w:rsidR="006179D2" w:rsidRPr="006179D2" w:rsidRDefault="006179D2" w:rsidP="006179D2">
          <w:pPr>
            <w:pStyle w:val="TOC1"/>
            <w:rPr>
              <w:b w:val="0"/>
              <w:bCs w:val="0"/>
              <w:caps w:val="0"/>
              <w:noProof/>
              <w:sz w:val="22"/>
              <w:szCs w:val="22"/>
              <w:lang w:val="en-ID" w:eastAsia="en-ID"/>
            </w:rPr>
          </w:pPr>
          <w:hyperlink w:anchor="_Toc218276614" w:history="1">
            <w:r w:rsidRPr="006179D2">
              <w:rPr>
                <w:rStyle w:val="Hyperlink"/>
                <w:noProof/>
                <w:sz w:val="22"/>
                <w:szCs w:val="22"/>
              </w:rPr>
              <w:t>Daftar Isi</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_Toc218276614 \h </w:instrText>
            </w:r>
            <w:r w:rsidRPr="006179D2">
              <w:rPr>
                <w:noProof/>
                <w:webHidden/>
                <w:sz w:val="22"/>
                <w:szCs w:val="22"/>
              </w:rPr>
            </w:r>
            <w:r w:rsidRPr="006179D2">
              <w:rPr>
                <w:noProof/>
                <w:webHidden/>
                <w:sz w:val="22"/>
                <w:szCs w:val="22"/>
              </w:rPr>
              <w:fldChar w:fldCharType="separate"/>
            </w:r>
            <w:r w:rsidR="00293190">
              <w:rPr>
                <w:noProof/>
                <w:webHidden/>
                <w:sz w:val="22"/>
                <w:szCs w:val="22"/>
              </w:rPr>
              <w:t>ii</w:t>
            </w:r>
            <w:r w:rsidRPr="006179D2">
              <w:rPr>
                <w:noProof/>
                <w:webHidden/>
                <w:sz w:val="22"/>
                <w:szCs w:val="22"/>
              </w:rPr>
              <w:fldChar w:fldCharType="end"/>
            </w:r>
          </w:hyperlink>
        </w:p>
        <w:p w14:paraId="3A1144D0" w14:textId="7CC5F311" w:rsidR="006179D2" w:rsidRPr="006179D2" w:rsidRDefault="006179D2" w:rsidP="006179D2">
          <w:pPr>
            <w:pStyle w:val="TOC1"/>
            <w:rPr>
              <w:b w:val="0"/>
              <w:bCs w:val="0"/>
              <w:caps w:val="0"/>
              <w:noProof/>
              <w:sz w:val="22"/>
              <w:szCs w:val="22"/>
              <w:lang w:val="en-ID" w:eastAsia="en-ID"/>
            </w:rPr>
          </w:pPr>
          <w:hyperlink w:anchor="_Toc218276615" w:history="1">
            <w:r w:rsidRPr="006179D2">
              <w:rPr>
                <w:rStyle w:val="Hyperlink"/>
                <w:noProof/>
                <w:sz w:val="22"/>
                <w:szCs w:val="22"/>
              </w:rPr>
              <w:t>Daftar Gambar</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_Toc218276615 \h </w:instrText>
            </w:r>
            <w:r w:rsidRPr="006179D2">
              <w:rPr>
                <w:noProof/>
                <w:webHidden/>
                <w:sz w:val="22"/>
                <w:szCs w:val="22"/>
              </w:rPr>
            </w:r>
            <w:r w:rsidRPr="006179D2">
              <w:rPr>
                <w:noProof/>
                <w:webHidden/>
                <w:sz w:val="22"/>
                <w:szCs w:val="22"/>
              </w:rPr>
              <w:fldChar w:fldCharType="separate"/>
            </w:r>
            <w:r w:rsidR="00293190">
              <w:rPr>
                <w:noProof/>
                <w:webHidden/>
                <w:sz w:val="22"/>
                <w:szCs w:val="22"/>
              </w:rPr>
              <w:t>iv</w:t>
            </w:r>
            <w:r w:rsidRPr="006179D2">
              <w:rPr>
                <w:noProof/>
                <w:webHidden/>
                <w:sz w:val="22"/>
                <w:szCs w:val="22"/>
              </w:rPr>
              <w:fldChar w:fldCharType="end"/>
            </w:r>
          </w:hyperlink>
        </w:p>
        <w:p w14:paraId="4389BB80" w14:textId="2858F69B" w:rsidR="006179D2" w:rsidRPr="006179D2" w:rsidRDefault="006179D2" w:rsidP="006179D2">
          <w:pPr>
            <w:pStyle w:val="TOC1"/>
            <w:rPr>
              <w:b w:val="0"/>
              <w:bCs w:val="0"/>
              <w:caps w:val="0"/>
              <w:noProof/>
              <w:sz w:val="22"/>
              <w:szCs w:val="22"/>
              <w:lang w:val="en-ID" w:eastAsia="en-ID"/>
            </w:rPr>
          </w:pPr>
          <w:hyperlink w:anchor="_Toc218276616" w:history="1">
            <w:r w:rsidRPr="006179D2">
              <w:rPr>
                <w:rStyle w:val="Hyperlink"/>
                <w:noProof/>
                <w:sz w:val="22"/>
                <w:szCs w:val="22"/>
              </w:rPr>
              <w:t>Daftar Tabel</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_Toc218276616 \h </w:instrText>
            </w:r>
            <w:r w:rsidRPr="006179D2">
              <w:rPr>
                <w:noProof/>
                <w:webHidden/>
                <w:sz w:val="22"/>
                <w:szCs w:val="22"/>
              </w:rPr>
            </w:r>
            <w:r w:rsidRPr="006179D2">
              <w:rPr>
                <w:noProof/>
                <w:webHidden/>
                <w:sz w:val="22"/>
                <w:szCs w:val="22"/>
              </w:rPr>
              <w:fldChar w:fldCharType="separate"/>
            </w:r>
            <w:r w:rsidR="00293190">
              <w:rPr>
                <w:noProof/>
                <w:webHidden/>
                <w:sz w:val="22"/>
                <w:szCs w:val="22"/>
              </w:rPr>
              <w:t>vi</w:t>
            </w:r>
            <w:r w:rsidRPr="006179D2">
              <w:rPr>
                <w:noProof/>
                <w:webHidden/>
                <w:sz w:val="22"/>
                <w:szCs w:val="22"/>
              </w:rPr>
              <w:fldChar w:fldCharType="end"/>
            </w:r>
          </w:hyperlink>
        </w:p>
        <w:p w14:paraId="15EAF279" w14:textId="35FC203B" w:rsidR="006179D2" w:rsidRPr="006179D2" w:rsidRDefault="006179D2" w:rsidP="006179D2">
          <w:pPr>
            <w:pStyle w:val="TOC1"/>
            <w:rPr>
              <w:b w:val="0"/>
              <w:bCs w:val="0"/>
              <w:caps w:val="0"/>
              <w:noProof/>
              <w:sz w:val="22"/>
              <w:szCs w:val="22"/>
              <w:lang w:val="en-ID" w:eastAsia="en-ID"/>
            </w:rPr>
          </w:pPr>
          <w:hyperlink w:anchor="_Toc218276617" w:history="1">
            <w:r w:rsidRPr="006179D2">
              <w:rPr>
                <w:rStyle w:val="Hyperlink"/>
                <w:noProof/>
                <w:sz w:val="22"/>
                <w:szCs w:val="22"/>
              </w:rPr>
              <w:t>BAB I</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_Toc218276617 \h </w:instrText>
            </w:r>
            <w:r w:rsidRPr="006179D2">
              <w:rPr>
                <w:noProof/>
                <w:webHidden/>
                <w:sz w:val="22"/>
                <w:szCs w:val="22"/>
              </w:rPr>
            </w:r>
            <w:r w:rsidRPr="006179D2">
              <w:rPr>
                <w:noProof/>
                <w:webHidden/>
                <w:sz w:val="22"/>
                <w:szCs w:val="22"/>
              </w:rPr>
              <w:fldChar w:fldCharType="separate"/>
            </w:r>
            <w:r w:rsidR="00293190">
              <w:rPr>
                <w:noProof/>
                <w:webHidden/>
                <w:sz w:val="22"/>
                <w:szCs w:val="22"/>
              </w:rPr>
              <w:t>7</w:t>
            </w:r>
            <w:r w:rsidRPr="006179D2">
              <w:rPr>
                <w:noProof/>
                <w:webHidden/>
                <w:sz w:val="22"/>
                <w:szCs w:val="22"/>
              </w:rPr>
              <w:fldChar w:fldCharType="end"/>
            </w:r>
          </w:hyperlink>
        </w:p>
        <w:p w14:paraId="7164BEAE" w14:textId="0E5598D1"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18" w:history="1">
            <w:r w:rsidRPr="006179D2">
              <w:rPr>
                <w:rStyle w:val="Hyperlink"/>
                <w:noProof/>
                <w:sz w:val="22"/>
                <w:szCs w:val="22"/>
              </w:rPr>
              <w:t>1.1.</w:t>
            </w:r>
            <w:r w:rsidRPr="006179D2">
              <w:rPr>
                <w:smallCaps w:val="0"/>
                <w:noProof/>
                <w:sz w:val="22"/>
                <w:szCs w:val="22"/>
                <w:lang w:val="en-ID" w:eastAsia="en-ID"/>
              </w:rPr>
              <w:tab/>
            </w:r>
            <w:r w:rsidRPr="006179D2">
              <w:rPr>
                <w:rStyle w:val="Hyperlink"/>
                <w:noProof/>
                <w:sz w:val="22"/>
                <w:szCs w:val="22"/>
              </w:rPr>
              <w:t>Latar Belakang</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_Toc218276618 \h </w:instrText>
            </w:r>
            <w:r w:rsidRPr="006179D2">
              <w:rPr>
                <w:noProof/>
                <w:webHidden/>
                <w:sz w:val="22"/>
                <w:szCs w:val="22"/>
              </w:rPr>
            </w:r>
            <w:r w:rsidRPr="006179D2">
              <w:rPr>
                <w:noProof/>
                <w:webHidden/>
                <w:sz w:val="22"/>
                <w:szCs w:val="22"/>
              </w:rPr>
              <w:fldChar w:fldCharType="separate"/>
            </w:r>
            <w:r w:rsidR="00293190">
              <w:rPr>
                <w:noProof/>
                <w:webHidden/>
                <w:sz w:val="22"/>
                <w:szCs w:val="22"/>
              </w:rPr>
              <w:t>7</w:t>
            </w:r>
            <w:r w:rsidRPr="006179D2">
              <w:rPr>
                <w:noProof/>
                <w:webHidden/>
                <w:sz w:val="22"/>
                <w:szCs w:val="22"/>
              </w:rPr>
              <w:fldChar w:fldCharType="end"/>
            </w:r>
          </w:hyperlink>
        </w:p>
        <w:p w14:paraId="40F4184A" w14:textId="5C52F4F4"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19" w:history="1">
            <w:r w:rsidRPr="006179D2">
              <w:rPr>
                <w:rStyle w:val="Hyperlink"/>
                <w:i/>
                <w:iCs/>
                <w:noProof/>
                <w:sz w:val="22"/>
                <w:szCs w:val="22"/>
              </w:rPr>
              <w:t>1.2.</w:t>
            </w:r>
            <w:r w:rsidRPr="006179D2">
              <w:rPr>
                <w:smallCaps w:val="0"/>
                <w:noProof/>
                <w:sz w:val="22"/>
                <w:szCs w:val="22"/>
                <w:lang w:val="en-ID" w:eastAsia="en-ID"/>
              </w:rPr>
              <w:tab/>
            </w:r>
            <w:r w:rsidRPr="006179D2">
              <w:rPr>
                <w:rStyle w:val="Hyperlink"/>
                <w:i/>
                <w:iCs/>
                <w:noProof/>
                <w:sz w:val="22"/>
                <w:szCs w:val="22"/>
              </w:rPr>
              <w:t>Project Scope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_Toc218276619 \h </w:instrText>
            </w:r>
            <w:r w:rsidRPr="006179D2">
              <w:rPr>
                <w:noProof/>
                <w:webHidden/>
                <w:sz w:val="22"/>
                <w:szCs w:val="22"/>
              </w:rPr>
            </w:r>
            <w:r w:rsidRPr="006179D2">
              <w:rPr>
                <w:noProof/>
                <w:webHidden/>
                <w:sz w:val="22"/>
                <w:szCs w:val="22"/>
              </w:rPr>
              <w:fldChar w:fldCharType="separate"/>
            </w:r>
            <w:r w:rsidR="00293190">
              <w:rPr>
                <w:noProof/>
                <w:webHidden/>
                <w:sz w:val="22"/>
                <w:szCs w:val="22"/>
              </w:rPr>
              <w:t>8</w:t>
            </w:r>
            <w:r w:rsidRPr="006179D2">
              <w:rPr>
                <w:noProof/>
                <w:webHidden/>
                <w:sz w:val="22"/>
                <w:szCs w:val="22"/>
              </w:rPr>
              <w:fldChar w:fldCharType="end"/>
            </w:r>
          </w:hyperlink>
        </w:p>
        <w:p w14:paraId="6F54AB1E" w14:textId="19259595" w:rsidR="006179D2" w:rsidRPr="006179D2" w:rsidRDefault="006179D2" w:rsidP="006179D2">
          <w:pPr>
            <w:pStyle w:val="TOC1"/>
            <w:rPr>
              <w:b w:val="0"/>
              <w:bCs w:val="0"/>
              <w:caps w:val="0"/>
              <w:noProof/>
              <w:sz w:val="22"/>
              <w:szCs w:val="22"/>
              <w:lang w:val="en-ID" w:eastAsia="en-ID"/>
            </w:rPr>
          </w:pPr>
          <w:hyperlink w:anchor="_Toc218276620" w:history="1">
            <w:r w:rsidRPr="006179D2">
              <w:rPr>
                <w:rStyle w:val="Hyperlink"/>
                <w:noProof/>
                <w:sz w:val="22"/>
                <w:szCs w:val="22"/>
              </w:rPr>
              <w:t>BAB II</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_Toc218276620 \h </w:instrText>
            </w:r>
            <w:r w:rsidRPr="006179D2">
              <w:rPr>
                <w:noProof/>
                <w:webHidden/>
                <w:sz w:val="22"/>
                <w:szCs w:val="22"/>
              </w:rPr>
            </w:r>
            <w:r w:rsidRPr="006179D2">
              <w:rPr>
                <w:noProof/>
                <w:webHidden/>
                <w:sz w:val="22"/>
                <w:szCs w:val="22"/>
              </w:rPr>
              <w:fldChar w:fldCharType="separate"/>
            </w:r>
            <w:r w:rsidR="00293190">
              <w:rPr>
                <w:noProof/>
                <w:webHidden/>
                <w:sz w:val="22"/>
                <w:szCs w:val="22"/>
              </w:rPr>
              <w:t>9</w:t>
            </w:r>
            <w:r w:rsidRPr="006179D2">
              <w:rPr>
                <w:noProof/>
                <w:webHidden/>
                <w:sz w:val="22"/>
                <w:szCs w:val="22"/>
              </w:rPr>
              <w:fldChar w:fldCharType="end"/>
            </w:r>
          </w:hyperlink>
        </w:p>
        <w:p w14:paraId="1E358EBE" w14:textId="54647D38"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21" w:history="1">
            <w:r w:rsidRPr="006179D2">
              <w:rPr>
                <w:rStyle w:val="Hyperlink"/>
                <w:noProof/>
                <w:sz w:val="22"/>
                <w:szCs w:val="22"/>
              </w:rPr>
              <w:t xml:space="preserve">2.1 </w:t>
            </w:r>
            <w:r w:rsidRPr="006179D2">
              <w:rPr>
                <w:smallCaps w:val="0"/>
                <w:noProof/>
                <w:sz w:val="22"/>
                <w:szCs w:val="22"/>
                <w:lang w:val="en-ID" w:eastAsia="en-ID"/>
              </w:rPr>
              <w:tab/>
            </w:r>
            <w:r w:rsidRPr="006179D2">
              <w:rPr>
                <w:rStyle w:val="Hyperlink"/>
                <w:noProof/>
                <w:sz w:val="22"/>
                <w:szCs w:val="22"/>
              </w:rPr>
              <w:t>Urgensi Perancangan Sistem Berbasis Data Lakehouse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_Toc218276621 \h </w:instrText>
            </w:r>
            <w:r w:rsidRPr="006179D2">
              <w:rPr>
                <w:noProof/>
                <w:webHidden/>
                <w:sz w:val="22"/>
                <w:szCs w:val="22"/>
              </w:rPr>
            </w:r>
            <w:r w:rsidRPr="006179D2">
              <w:rPr>
                <w:noProof/>
                <w:webHidden/>
                <w:sz w:val="22"/>
                <w:szCs w:val="22"/>
              </w:rPr>
              <w:fldChar w:fldCharType="separate"/>
            </w:r>
            <w:r w:rsidR="00293190">
              <w:rPr>
                <w:noProof/>
                <w:webHidden/>
                <w:sz w:val="22"/>
                <w:szCs w:val="22"/>
              </w:rPr>
              <w:t>9</w:t>
            </w:r>
            <w:r w:rsidRPr="006179D2">
              <w:rPr>
                <w:noProof/>
                <w:webHidden/>
                <w:sz w:val="22"/>
                <w:szCs w:val="22"/>
              </w:rPr>
              <w:fldChar w:fldCharType="end"/>
            </w:r>
          </w:hyperlink>
        </w:p>
        <w:p w14:paraId="07B1D7C8" w14:textId="4FA74250"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22" w:history="1">
            <w:r w:rsidRPr="006179D2">
              <w:rPr>
                <w:rStyle w:val="Hyperlink"/>
                <w:noProof/>
                <w:sz w:val="22"/>
                <w:szCs w:val="22"/>
              </w:rPr>
              <w:t xml:space="preserve">2.2 </w:t>
            </w:r>
            <w:r w:rsidRPr="006179D2">
              <w:rPr>
                <w:smallCaps w:val="0"/>
                <w:noProof/>
                <w:sz w:val="22"/>
                <w:szCs w:val="22"/>
                <w:lang w:val="en-ID" w:eastAsia="en-ID"/>
              </w:rPr>
              <w:tab/>
            </w:r>
            <w:r w:rsidRPr="006179D2">
              <w:rPr>
                <w:rStyle w:val="Hyperlink"/>
                <w:noProof/>
                <w:sz w:val="22"/>
                <w:szCs w:val="22"/>
              </w:rPr>
              <w:t>Prinsip Arsitektur Data Lakehouse yang Digunakan</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_Toc218276622 \h </w:instrText>
            </w:r>
            <w:r w:rsidRPr="006179D2">
              <w:rPr>
                <w:noProof/>
                <w:webHidden/>
                <w:sz w:val="22"/>
                <w:szCs w:val="22"/>
              </w:rPr>
            </w:r>
            <w:r w:rsidRPr="006179D2">
              <w:rPr>
                <w:noProof/>
                <w:webHidden/>
                <w:sz w:val="22"/>
                <w:szCs w:val="22"/>
              </w:rPr>
              <w:fldChar w:fldCharType="separate"/>
            </w:r>
            <w:r w:rsidR="00293190">
              <w:rPr>
                <w:noProof/>
                <w:webHidden/>
                <w:sz w:val="22"/>
                <w:szCs w:val="22"/>
              </w:rPr>
              <w:t>9</w:t>
            </w:r>
            <w:r w:rsidRPr="006179D2">
              <w:rPr>
                <w:noProof/>
                <w:webHidden/>
                <w:sz w:val="22"/>
                <w:szCs w:val="22"/>
              </w:rPr>
              <w:fldChar w:fldCharType="end"/>
            </w:r>
          </w:hyperlink>
        </w:p>
        <w:p w14:paraId="4CAFD571" w14:textId="69C36008"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23" w:history="1">
            <w:r w:rsidRPr="006179D2">
              <w:rPr>
                <w:rStyle w:val="Hyperlink"/>
                <w:noProof/>
                <w:sz w:val="22"/>
                <w:szCs w:val="22"/>
              </w:rPr>
              <w:t xml:space="preserve">2.3 </w:t>
            </w:r>
            <w:r w:rsidRPr="006179D2">
              <w:rPr>
                <w:smallCaps w:val="0"/>
                <w:noProof/>
                <w:sz w:val="22"/>
                <w:szCs w:val="22"/>
                <w:lang w:val="en-ID" w:eastAsia="en-ID"/>
              </w:rPr>
              <w:tab/>
            </w:r>
            <w:r w:rsidRPr="006179D2">
              <w:rPr>
                <w:rStyle w:val="Hyperlink"/>
                <w:noProof/>
                <w:sz w:val="22"/>
                <w:szCs w:val="22"/>
              </w:rPr>
              <w:t>Alat Implementasi</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_Toc218276623 \h </w:instrText>
            </w:r>
            <w:r w:rsidRPr="006179D2">
              <w:rPr>
                <w:noProof/>
                <w:webHidden/>
                <w:sz w:val="22"/>
                <w:szCs w:val="22"/>
              </w:rPr>
            </w:r>
            <w:r w:rsidRPr="006179D2">
              <w:rPr>
                <w:noProof/>
                <w:webHidden/>
                <w:sz w:val="22"/>
                <w:szCs w:val="22"/>
              </w:rPr>
              <w:fldChar w:fldCharType="separate"/>
            </w:r>
            <w:r w:rsidR="00293190">
              <w:rPr>
                <w:noProof/>
                <w:webHidden/>
                <w:sz w:val="22"/>
                <w:szCs w:val="22"/>
              </w:rPr>
              <w:t>10</w:t>
            </w:r>
            <w:r w:rsidRPr="006179D2">
              <w:rPr>
                <w:noProof/>
                <w:webHidden/>
                <w:sz w:val="22"/>
                <w:szCs w:val="22"/>
              </w:rPr>
              <w:fldChar w:fldCharType="end"/>
            </w:r>
          </w:hyperlink>
        </w:p>
        <w:p w14:paraId="109C3C53" w14:textId="71CA3996"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24" w:history="1">
            <w:r w:rsidRPr="006179D2">
              <w:rPr>
                <w:rStyle w:val="Hyperlink"/>
                <w:noProof/>
                <w:sz w:val="22"/>
                <w:szCs w:val="22"/>
              </w:rPr>
              <w:t xml:space="preserve">2.4 </w:t>
            </w:r>
            <w:r w:rsidRPr="006179D2">
              <w:rPr>
                <w:smallCaps w:val="0"/>
                <w:noProof/>
                <w:sz w:val="22"/>
                <w:szCs w:val="22"/>
                <w:lang w:val="en-ID" w:eastAsia="en-ID"/>
              </w:rPr>
              <w:tab/>
            </w:r>
            <w:r w:rsidRPr="006179D2">
              <w:rPr>
                <w:rStyle w:val="Hyperlink"/>
                <w:noProof/>
                <w:sz w:val="22"/>
                <w:szCs w:val="22"/>
              </w:rPr>
              <w:t>Perancangan Arsitektur Data Lakehouse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_Toc218276624 \h </w:instrText>
            </w:r>
            <w:r w:rsidRPr="006179D2">
              <w:rPr>
                <w:noProof/>
                <w:webHidden/>
                <w:sz w:val="22"/>
                <w:szCs w:val="22"/>
              </w:rPr>
            </w:r>
            <w:r w:rsidRPr="006179D2">
              <w:rPr>
                <w:noProof/>
                <w:webHidden/>
                <w:sz w:val="22"/>
                <w:szCs w:val="22"/>
              </w:rPr>
              <w:fldChar w:fldCharType="separate"/>
            </w:r>
            <w:r w:rsidR="00293190">
              <w:rPr>
                <w:noProof/>
                <w:webHidden/>
                <w:sz w:val="22"/>
                <w:szCs w:val="22"/>
              </w:rPr>
              <w:t>10</w:t>
            </w:r>
            <w:r w:rsidRPr="006179D2">
              <w:rPr>
                <w:noProof/>
                <w:webHidden/>
                <w:sz w:val="22"/>
                <w:szCs w:val="22"/>
              </w:rPr>
              <w:fldChar w:fldCharType="end"/>
            </w:r>
          </w:hyperlink>
        </w:p>
        <w:p w14:paraId="54C301AF" w14:textId="619BC41B"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25" w:history="1">
            <w:r w:rsidRPr="006179D2">
              <w:rPr>
                <w:rStyle w:val="Hyperlink"/>
                <w:noProof/>
                <w:sz w:val="22"/>
                <w:szCs w:val="22"/>
              </w:rPr>
              <w:t>2.5</w:t>
            </w:r>
            <w:r w:rsidRPr="006179D2">
              <w:rPr>
                <w:smallCaps w:val="0"/>
                <w:noProof/>
                <w:sz w:val="22"/>
                <w:szCs w:val="22"/>
                <w:lang w:val="en-ID" w:eastAsia="en-ID"/>
              </w:rPr>
              <w:tab/>
            </w:r>
            <w:r w:rsidRPr="006179D2">
              <w:rPr>
                <w:rStyle w:val="Hyperlink"/>
                <w:noProof/>
                <w:sz w:val="22"/>
                <w:szCs w:val="22"/>
              </w:rPr>
              <w:t>Dataset yang Dibutuhkan dan Dikumpulkan</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_Toc218276625 \h </w:instrText>
            </w:r>
            <w:r w:rsidRPr="006179D2">
              <w:rPr>
                <w:noProof/>
                <w:webHidden/>
                <w:sz w:val="22"/>
                <w:szCs w:val="22"/>
              </w:rPr>
            </w:r>
            <w:r w:rsidRPr="006179D2">
              <w:rPr>
                <w:noProof/>
                <w:webHidden/>
                <w:sz w:val="22"/>
                <w:szCs w:val="22"/>
              </w:rPr>
              <w:fldChar w:fldCharType="separate"/>
            </w:r>
            <w:r w:rsidR="00293190">
              <w:rPr>
                <w:noProof/>
                <w:webHidden/>
                <w:sz w:val="22"/>
                <w:szCs w:val="22"/>
              </w:rPr>
              <w:t>12</w:t>
            </w:r>
            <w:r w:rsidRPr="006179D2">
              <w:rPr>
                <w:noProof/>
                <w:webHidden/>
                <w:sz w:val="22"/>
                <w:szCs w:val="22"/>
              </w:rPr>
              <w:fldChar w:fldCharType="end"/>
            </w:r>
          </w:hyperlink>
        </w:p>
        <w:p w14:paraId="582485FE" w14:textId="52E5B45A"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26" w:history="1">
            <w:r w:rsidRPr="006179D2">
              <w:rPr>
                <w:rStyle w:val="Hyperlink"/>
                <w:noProof/>
                <w:sz w:val="22"/>
                <w:szCs w:val="22"/>
              </w:rPr>
              <w:t xml:space="preserve">2.5.1 </w:t>
            </w:r>
            <w:r w:rsidRPr="006179D2">
              <w:rPr>
                <w:i w:val="0"/>
                <w:iCs w:val="0"/>
                <w:noProof/>
                <w:sz w:val="22"/>
                <w:szCs w:val="22"/>
                <w:lang w:val="en-ID" w:eastAsia="en-ID"/>
              </w:rPr>
              <w:tab/>
            </w:r>
            <w:r w:rsidRPr="006179D2">
              <w:rPr>
                <w:rStyle w:val="Hyperlink"/>
                <w:noProof/>
                <w:sz w:val="22"/>
                <w:szCs w:val="22"/>
              </w:rPr>
              <w:t>Database Terstruktur (SQL)</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_Toc218276626 \h </w:instrText>
            </w:r>
            <w:r w:rsidRPr="006179D2">
              <w:rPr>
                <w:noProof/>
                <w:webHidden/>
                <w:sz w:val="22"/>
                <w:szCs w:val="22"/>
              </w:rPr>
            </w:r>
            <w:r w:rsidRPr="006179D2">
              <w:rPr>
                <w:noProof/>
                <w:webHidden/>
                <w:sz w:val="22"/>
                <w:szCs w:val="22"/>
              </w:rPr>
              <w:fldChar w:fldCharType="separate"/>
            </w:r>
            <w:r w:rsidR="00293190">
              <w:rPr>
                <w:noProof/>
                <w:webHidden/>
                <w:sz w:val="22"/>
                <w:szCs w:val="22"/>
              </w:rPr>
              <w:t>12</w:t>
            </w:r>
            <w:r w:rsidRPr="006179D2">
              <w:rPr>
                <w:noProof/>
                <w:webHidden/>
                <w:sz w:val="22"/>
                <w:szCs w:val="22"/>
              </w:rPr>
              <w:fldChar w:fldCharType="end"/>
            </w:r>
          </w:hyperlink>
        </w:p>
        <w:p w14:paraId="0C353EF0" w14:textId="57B1890A"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27" w:history="1">
            <w:r w:rsidRPr="006179D2">
              <w:rPr>
                <w:rStyle w:val="Hyperlink"/>
                <w:noProof/>
                <w:sz w:val="22"/>
                <w:szCs w:val="22"/>
              </w:rPr>
              <w:t xml:space="preserve">2.5.2 </w:t>
            </w:r>
            <w:r w:rsidRPr="006179D2">
              <w:rPr>
                <w:i w:val="0"/>
                <w:iCs w:val="0"/>
                <w:noProof/>
                <w:sz w:val="22"/>
                <w:szCs w:val="22"/>
                <w:lang w:val="en-ID" w:eastAsia="en-ID"/>
              </w:rPr>
              <w:tab/>
            </w:r>
            <w:r w:rsidRPr="006179D2">
              <w:rPr>
                <w:rStyle w:val="Hyperlink"/>
                <w:noProof/>
                <w:sz w:val="22"/>
                <w:szCs w:val="22"/>
              </w:rPr>
              <w:t>Data Semi-Terstruktur (Google Sheets)</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_Toc218276627 \h </w:instrText>
            </w:r>
            <w:r w:rsidRPr="006179D2">
              <w:rPr>
                <w:noProof/>
                <w:webHidden/>
                <w:sz w:val="22"/>
                <w:szCs w:val="22"/>
              </w:rPr>
            </w:r>
            <w:r w:rsidRPr="006179D2">
              <w:rPr>
                <w:noProof/>
                <w:webHidden/>
                <w:sz w:val="22"/>
                <w:szCs w:val="22"/>
              </w:rPr>
              <w:fldChar w:fldCharType="separate"/>
            </w:r>
            <w:r w:rsidR="00293190">
              <w:rPr>
                <w:noProof/>
                <w:webHidden/>
                <w:sz w:val="22"/>
                <w:szCs w:val="22"/>
              </w:rPr>
              <w:t>13</w:t>
            </w:r>
            <w:r w:rsidRPr="006179D2">
              <w:rPr>
                <w:noProof/>
                <w:webHidden/>
                <w:sz w:val="22"/>
                <w:szCs w:val="22"/>
              </w:rPr>
              <w:fldChar w:fldCharType="end"/>
            </w:r>
          </w:hyperlink>
        </w:p>
        <w:p w14:paraId="71BC329C" w14:textId="36763E36"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28" w:history="1">
            <w:r w:rsidRPr="006179D2">
              <w:rPr>
                <w:rStyle w:val="Hyperlink"/>
                <w:noProof/>
                <w:sz w:val="22"/>
                <w:szCs w:val="22"/>
              </w:rPr>
              <w:t xml:space="preserve">2.5.3 </w:t>
            </w:r>
            <w:r w:rsidRPr="006179D2">
              <w:rPr>
                <w:i w:val="0"/>
                <w:iCs w:val="0"/>
                <w:noProof/>
                <w:sz w:val="22"/>
                <w:szCs w:val="22"/>
                <w:lang w:val="en-ID" w:eastAsia="en-ID"/>
              </w:rPr>
              <w:tab/>
            </w:r>
            <w:r w:rsidRPr="006179D2">
              <w:rPr>
                <w:rStyle w:val="Hyperlink"/>
                <w:noProof/>
                <w:sz w:val="22"/>
                <w:szCs w:val="22"/>
              </w:rPr>
              <w:t>Dataset Eksternal (API Lingkungan)</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_Toc218276628 \h </w:instrText>
            </w:r>
            <w:r w:rsidRPr="006179D2">
              <w:rPr>
                <w:noProof/>
                <w:webHidden/>
                <w:sz w:val="22"/>
                <w:szCs w:val="22"/>
              </w:rPr>
            </w:r>
            <w:r w:rsidRPr="006179D2">
              <w:rPr>
                <w:noProof/>
                <w:webHidden/>
                <w:sz w:val="22"/>
                <w:szCs w:val="22"/>
              </w:rPr>
              <w:fldChar w:fldCharType="separate"/>
            </w:r>
            <w:r w:rsidR="00293190">
              <w:rPr>
                <w:noProof/>
                <w:webHidden/>
                <w:sz w:val="22"/>
                <w:szCs w:val="22"/>
              </w:rPr>
              <w:t>13</w:t>
            </w:r>
            <w:r w:rsidRPr="006179D2">
              <w:rPr>
                <w:noProof/>
                <w:webHidden/>
                <w:sz w:val="22"/>
                <w:szCs w:val="22"/>
              </w:rPr>
              <w:fldChar w:fldCharType="end"/>
            </w:r>
          </w:hyperlink>
        </w:p>
        <w:p w14:paraId="5BEE7811" w14:textId="5F58C6F3"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29" w:history="1">
            <w:r w:rsidRPr="006179D2">
              <w:rPr>
                <w:rStyle w:val="Hyperlink"/>
                <w:noProof/>
                <w:sz w:val="22"/>
                <w:szCs w:val="22"/>
              </w:rPr>
              <w:t>2.6</w:t>
            </w:r>
            <w:r w:rsidRPr="006179D2">
              <w:rPr>
                <w:smallCaps w:val="0"/>
                <w:noProof/>
                <w:sz w:val="22"/>
                <w:szCs w:val="22"/>
                <w:lang w:val="en-ID" w:eastAsia="en-ID"/>
              </w:rPr>
              <w:tab/>
            </w:r>
            <w:r w:rsidRPr="006179D2">
              <w:rPr>
                <w:rStyle w:val="Hyperlink"/>
                <w:noProof/>
                <w:sz w:val="22"/>
                <w:szCs w:val="22"/>
              </w:rPr>
              <w:t>Scheduling</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_Toc218276629 \h </w:instrText>
            </w:r>
            <w:r w:rsidRPr="006179D2">
              <w:rPr>
                <w:noProof/>
                <w:webHidden/>
                <w:sz w:val="22"/>
                <w:szCs w:val="22"/>
              </w:rPr>
            </w:r>
            <w:r w:rsidRPr="006179D2">
              <w:rPr>
                <w:noProof/>
                <w:webHidden/>
                <w:sz w:val="22"/>
                <w:szCs w:val="22"/>
              </w:rPr>
              <w:fldChar w:fldCharType="separate"/>
            </w:r>
            <w:r w:rsidR="00293190">
              <w:rPr>
                <w:noProof/>
                <w:webHidden/>
                <w:sz w:val="22"/>
                <w:szCs w:val="22"/>
              </w:rPr>
              <w:t>15</w:t>
            </w:r>
            <w:r w:rsidRPr="006179D2">
              <w:rPr>
                <w:noProof/>
                <w:webHidden/>
                <w:sz w:val="22"/>
                <w:szCs w:val="22"/>
              </w:rPr>
              <w:fldChar w:fldCharType="end"/>
            </w:r>
          </w:hyperlink>
        </w:p>
        <w:p w14:paraId="66810581" w14:textId="6DED6F30"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30" w:history="1">
            <w:r w:rsidRPr="006179D2">
              <w:rPr>
                <w:rStyle w:val="Hyperlink"/>
                <w:noProof/>
                <w:sz w:val="22"/>
                <w:szCs w:val="22"/>
              </w:rPr>
              <w:t xml:space="preserve">2.7 </w:t>
            </w:r>
            <w:r w:rsidRPr="006179D2">
              <w:rPr>
                <w:smallCaps w:val="0"/>
                <w:noProof/>
                <w:sz w:val="22"/>
                <w:szCs w:val="22"/>
                <w:lang w:val="en-ID" w:eastAsia="en-ID"/>
              </w:rPr>
              <w:tab/>
            </w:r>
            <w:r w:rsidRPr="006179D2">
              <w:rPr>
                <w:rStyle w:val="Hyperlink"/>
                <w:noProof/>
                <w:sz w:val="22"/>
                <w:szCs w:val="22"/>
              </w:rPr>
              <w:t>Perancangan Zona Penyimpanan Data</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_Toc218276630 \h </w:instrText>
            </w:r>
            <w:r w:rsidRPr="006179D2">
              <w:rPr>
                <w:noProof/>
                <w:webHidden/>
                <w:sz w:val="22"/>
                <w:szCs w:val="22"/>
              </w:rPr>
            </w:r>
            <w:r w:rsidRPr="006179D2">
              <w:rPr>
                <w:noProof/>
                <w:webHidden/>
                <w:sz w:val="22"/>
                <w:szCs w:val="22"/>
              </w:rPr>
              <w:fldChar w:fldCharType="separate"/>
            </w:r>
            <w:r w:rsidR="00293190">
              <w:rPr>
                <w:noProof/>
                <w:webHidden/>
                <w:sz w:val="22"/>
                <w:szCs w:val="22"/>
              </w:rPr>
              <w:t>16</w:t>
            </w:r>
            <w:r w:rsidRPr="006179D2">
              <w:rPr>
                <w:noProof/>
                <w:webHidden/>
                <w:sz w:val="22"/>
                <w:szCs w:val="22"/>
              </w:rPr>
              <w:fldChar w:fldCharType="end"/>
            </w:r>
          </w:hyperlink>
        </w:p>
        <w:p w14:paraId="7EBD2430" w14:textId="5979F7D8" w:rsidR="006179D2" w:rsidRPr="006179D2" w:rsidRDefault="006179D2" w:rsidP="006179D2">
          <w:pPr>
            <w:pStyle w:val="TOC3"/>
            <w:tabs>
              <w:tab w:val="right" w:leader="dot" w:pos="9062"/>
            </w:tabs>
            <w:spacing w:line="360" w:lineRule="auto"/>
            <w:rPr>
              <w:i w:val="0"/>
              <w:iCs w:val="0"/>
              <w:noProof/>
              <w:sz w:val="22"/>
              <w:szCs w:val="22"/>
              <w:lang w:val="en-ID" w:eastAsia="en-ID"/>
            </w:rPr>
          </w:pPr>
          <w:hyperlink w:anchor="_Toc218276631" w:history="1">
            <w:r w:rsidRPr="006179D2">
              <w:rPr>
                <w:rStyle w:val="Hyperlink"/>
                <w:noProof/>
                <w:sz w:val="22"/>
                <w:szCs w:val="22"/>
              </w:rPr>
              <w:t>2.7.1 Raw Zone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_Toc218276631 \h </w:instrText>
            </w:r>
            <w:r w:rsidRPr="006179D2">
              <w:rPr>
                <w:noProof/>
                <w:webHidden/>
                <w:sz w:val="22"/>
                <w:szCs w:val="22"/>
              </w:rPr>
            </w:r>
            <w:r w:rsidRPr="006179D2">
              <w:rPr>
                <w:noProof/>
                <w:webHidden/>
                <w:sz w:val="22"/>
                <w:szCs w:val="22"/>
              </w:rPr>
              <w:fldChar w:fldCharType="separate"/>
            </w:r>
            <w:r w:rsidR="00293190">
              <w:rPr>
                <w:noProof/>
                <w:webHidden/>
                <w:sz w:val="22"/>
                <w:szCs w:val="22"/>
              </w:rPr>
              <w:t>16</w:t>
            </w:r>
            <w:r w:rsidRPr="006179D2">
              <w:rPr>
                <w:noProof/>
                <w:webHidden/>
                <w:sz w:val="22"/>
                <w:szCs w:val="22"/>
              </w:rPr>
              <w:fldChar w:fldCharType="end"/>
            </w:r>
          </w:hyperlink>
        </w:p>
        <w:p w14:paraId="39224F15" w14:textId="48F36CD7" w:rsidR="006179D2" w:rsidRPr="006179D2" w:rsidRDefault="006179D2" w:rsidP="006179D2">
          <w:pPr>
            <w:pStyle w:val="TOC3"/>
            <w:tabs>
              <w:tab w:val="right" w:leader="dot" w:pos="9062"/>
            </w:tabs>
            <w:spacing w:line="360" w:lineRule="auto"/>
            <w:rPr>
              <w:i w:val="0"/>
              <w:iCs w:val="0"/>
              <w:noProof/>
              <w:sz w:val="22"/>
              <w:szCs w:val="22"/>
              <w:lang w:val="en-ID" w:eastAsia="en-ID"/>
            </w:rPr>
          </w:pPr>
          <w:hyperlink w:anchor="_Toc218276632" w:history="1">
            <w:r w:rsidRPr="006179D2">
              <w:rPr>
                <w:rStyle w:val="Hyperlink"/>
                <w:noProof/>
                <w:sz w:val="22"/>
                <w:szCs w:val="22"/>
              </w:rPr>
              <w:t>2.7.2 Clean Zone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_Toc218276632 \h </w:instrText>
            </w:r>
            <w:r w:rsidRPr="006179D2">
              <w:rPr>
                <w:noProof/>
                <w:webHidden/>
                <w:sz w:val="22"/>
                <w:szCs w:val="22"/>
              </w:rPr>
            </w:r>
            <w:r w:rsidRPr="006179D2">
              <w:rPr>
                <w:noProof/>
                <w:webHidden/>
                <w:sz w:val="22"/>
                <w:szCs w:val="22"/>
              </w:rPr>
              <w:fldChar w:fldCharType="separate"/>
            </w:r>
            <w:r w:rsidR="00293190">
              <w:rPr>
                <w:noProof/>
                <w:webHidden/>
                <w:sz w:val="22"/>
                <w:szCs w:val="22"/>
              </w:rPr>
              <w:t>16</w:t>
            </w:r>
            <w:r w:rsidRPr="006179D2">
              <w:rPr>
                <w:noProof/>
                <w:webHidden/>
                <w:sz w:val="22"/>
                <w:szCs w:val="22"/>
              </w:rPr>
              <w:fldChar w:fldCharType="end"/>
            </w:r>
          </w:hyperlink>
        </w:p>
        <w:p w14:paraId="7440A607" w14:textId="3EB55A48" w:rsidR="006179D2" w:rsidRPr="006179D2" w:rsidRDefault="006179D2" w:rsidP="006179D2">
          <w:pPr>
            <w:pStyle w:val="TOC3"/>
            <w:tabs>
              <w:tab w:val="right" w:leader="dot" w:pos="9062"/>
            </w:tabs>
            <w:spacing w:line="360" w:lineRule="auto"/>
            <w:rPr>
              <w:i w:val="0"/>
              <w:iCs w:val="0"/>
              <w:noProof/>
              <w:sz w:val="22"/>
              <w:szCs w:val="22"/>
              <w:lang w:val="en-ID" w:eastAsia="en-ID"/>
            </w:rPr>
          </w:pPr>
          <w:hyperlink w:anchor="_Toc218276633" w:history="1">
            <w:r w:rsidRPr="006179D2">
              <w:rPr>
                <w:rStyle w:val="Hyperlink"/>
                <w:noProof/>
                <w:sz w:val="22"/>
                <w:szCs w:val="22"/>
              </w:rPr>
              <w:t>2.7.3 Curated Zone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_Toc218276633 \h </w:instrText>
            </w:r>
            <w:r w:rsidRPr="006179D2">
              <w:rPr>
                <w:noProof/>
                <w:webHidden/>
                <w:sz w:val="22"/>
                <w:szCs w:val="22"/>
              </w:rPr>
            </w:r>
            <w:r w:rsidRPr="006179D2">
              <w:rPr>
                <w:noProof/>
                <w:webHidden/>
                <w:sz w:val="22"/>
                <w:szCs w:val="22"/>
              </w:rPr>
              <w:fldChar w:fldCharType="separate"/>
            </w:r>
            <w:r w:rsidR="00293190">
              <w:rPr>
                <w:noProof/>
                <w:webHidden/>
                <w:sz w:val="22"/>
                <w:szCs w:val="22"/>
              </w:rPr>
              <w:t>17</w:t>
            </w:r>
            <w:r w:rsidRPr="006179D2">
              <w:rPr>
                <w:noProof/>
                <w:webHidden/>
                <w:sz w:val="22"/>
                <w:szCs w:val="22"/>
              </w:rPr>
              <w:fldChar w:fldCharType="end"/>
            </w:r>
          </w:hyperlink>
        </w:p>
        <w:p w14:paraId="6F2E4CBB" w14:textId="3B860129"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34" w:history="1">
            <w:r w:rsidRPr="006179D2">
              <w:rPr>
                <w:rStyle w:val="Hyperlink"/>
                <w:noProof/>
                <w:sz w:val="22"/>
                <w:szCs w:val="22"/>
              </w:rPr>
              <w:t>2.8</w:t>
            </w:r>
            <w:r w:rsidRPr="006179D2">
              <w:rPr>
                <w:smallCaps w:val="0"/>
                <w:noProof/>
                <w:sz w:val="22"/>
                <w:szCs w:val="22"/>
                <w:lang w:val="en-ID" w:eastAsia="en-ID"/>
              </w:rPr>
              <w:tab/>
            </w:r>
            <w:r w:rsidRPr="006179D2">
              <w:rPr>
                <w:rStyle w:val="Hyperlink"/>
                <w:noProof/>
                <w:sz w:val="22"/>
                <w:szCs w:val="22"/>
              </w:rPr>
              <w:t>Perancangan Pipeline ELT dan ETL</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_Toc218276634 \h </w:instrText>
            </w:r>
            <w:r w:rsidRPr="006179D2">
              <w:rPr>
                <w:noProof/>
                <w:webHidden/>
                <w:sz w:val="22"/>
                <w:szCs w:val="22"/>
              </w:rPr>
            </w:r>
            <w:r w:rsidRPr="006179D2">
              <w:rPr>
                <w:noProof/>
                <w:webHidden/>
                <w:sz w:val="22"/>
                <w:szCs w:val="22"/>
              </w:rPr>
              <w:fldChar w:fldCharType="separate"/>
            </w:r>
            <w:r w:rsidR="00293190">
              <w:rPr>
                <w:noProof/>
                <w:webHidden/>
                <w:sz w:val="22"/>
                <w:szCs w:val="22"/>
              </w:rPr>
              <w:t>17</w:t>
            </w:r>
            <w:r w:rsidRPr="006179D2">
              <w:rPr>
                <w:noProof/>
                <w:webHidden/>
                <w:sz w:val="22"/>
                <w:szCs w:val="22"/>
              </w:rPr>
              <w:fldChar w:fldCharType="end"/>
            </w:r>
          </w:hyperlink>
        </w:p>
        <w:p w14:paraId="5E429B3E" w14:textId="2DFBDE5B"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35" w:history="1">
            <w:r w:rsidRPr="006179D2">
              <w:rPr>
                <w:rStyle w:val="Hyperlink"/>
                <w:noProof/>
                <w:sz w:val="22"/>
                <w:szCs w:val="22"/>
              </w:rPr>
              <w:t xml:space="preserve">2.8.1 </w:t>
            </w:r>
            <w:r w:rsidRPr="006179D2">
              <w:rPr>
                <w:i w:val="0"/>
                <w:iCs w:val="0"/>
                <w:noProof/>
                <w:sz w:val="22"/>
                <w:szCs w:val="22"/>
                <w:lang w:val="en-ID" w:eastAsia="en-ID"/>
              </w:rPr>
              <w:tab/>
            </w:r>
            <w:r w:rsidRPr="006179D2">
              <w:rPr>
                <w:rStyle w:val="Hyperlink"/>
                <w:noProof/>
                <w:sz w:val="22"/>
                <w:szCs w:val="22"/>
              </w:rPr>
              <w:t>Tahap Ingest Data (Extract dan Load)</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_Toc218276635 \h </w:instrText>
            </w:r>
            <w:r w:rsidRPr="006179D2">
              <w:rPr>
                <w:noProof/>
                <w:webHidden/>
                <w:sz w:val="22"/>
                <w:szCs w:val="22"/>
              </w:rPr>
            </w:r>
            <w:r w:rsidRPr="006179D2">
              <w:rPr>
                <w:noProof/>
                <w:webHidden/>
                <w:sz w:val="22"/>
                <w:szCs w:val="22"/>
              </w:rPr>
              <w:fldChar w:fldCharType="separate"/>
            </w:r>
            <w:r w:rsidR="00293190">
              <w:rPr>
                <w:noProof/>
                <w:webHidden/>
                <w:sz w:val="22"/>
                <w:szCs w:val="22"/>
              </w:rPr>
              <w:t>19</w:t>
            </w:r>
            <w:r w:rsidRPr="006179D2">
              <w:rPr>
                <w:noProof/>
                <w:webHidden/>
                <w:sz w:val="22"/>
                <w:szCs w:val="22"/>
              </w:rPr>
              <w:fldChar w:fldCharType="end"/>
            </w:r>
          </w:hyperlink>
        </w:p>
        <w:p w14:paraId="3C4A765C" w14:textId="11004D30"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36" w:history="1">
            <w:r w:rsidRPr="006179D2">
              <w:rPr>
                <w:rStyle w:val="Hyperlink"/>
                <w:noProof/>
                <w:sz w:val="22"/>
                <w:szCs w:val="22"/>
              </w:rPr>
              <w:t xml:space="preserve">2.8.2 </w:t>
            </w:r>
            <w:r w:rsidRPr="006179D2">
              <w:rPr>
                <w:i w:val="0"/>
                <w:iCs w:val="0"/>
                <w:noProof/>
                <w:sz w:val="22"/>
                <w:szCs w:val="22"/>
                <w:lang w:val="en-ID" w:eastAsia="en-ID"/>
              </w:rPr>
              <w:tab/>
            </w:r>
            <w:r w:rsidRPr="006179D2">
              <w:rPr>
                <w:rStyle w:val="Hyperlink"/>
                <w:noProof/>
                <w:sz w:val="22"/>
                <w:szCs w:val="22"/>
              </w:rPr>
              <w:t>Tahap Transform (ETL) pada ELT</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_Toc218276636 \h </w:instrText>
            </w:r>
            <w:r w:rsidRPr="006179D2">
              <w:rPr>
                <w:noProof/>
                <w:webHidden/>
                <w:sz w:val="22"/>
                <w:szCs w:val="22"/>
              </w:rPr>
            </w:r>
            <w:r w:rsidRPr="006179D2">
              <w:rPr>
                <w:noProof/>
                <w:webHidden/>
                <w:sz w:val="22"/>
                <w:szCs w:val="22"/>
              </w:rPr>
              <w:fldChar w:fldCharType="separate"/>
            </w:r>
            <w:r w:rsidR="00293190">
              <w:rPr>
                <w:noProof/>
                <w:webHidden/>
                <w:sz w:val="22"/>
                <w:szCs w:val="22"/>
              </w:rPr>
              <w:t>20</w:t>
            </w:r>
            <w:r w:rsidRPr="006179D2">
              <w:rPr>
                <w:noProof/>
                <w:webHidden/>
                <w:sz w:val="22"/>
                <w:szCs w:val="22"/>
              </w:rPr>
              <w:fldChar w:fldCharType="end"/>
            </w:r>
          </w:hyperlink>
        </w:p>
        <w:p w14:paraId="0FAB834A" w14:textId="6BD57A7A"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37" w:history="1">
            <w:r w:rsidRPr="006179D2">
              <w:rPr>
                <w:rStyle w:val="Hyperlink"/>
                <w:noProof/>
                <w:sz w:val="22"/>
                <w:szCs w:val="22"/>
              </w:rPr>
              <w:t xml:space="preserve">2.9 </w:t>
            </w:r>
            <w:r w:rsidRPr="006179D2">
              <w:rPr>
                <w:smallCaps w:val="0"/>
                <w:noProof/>
                <w:sz w:val="22"/>
                <w:szCs w:val="22"/>
                <w:lang w:val="en-ID" w:eastAsia="en-ID"/>
              </w:rPr>
              <w:tab/>
            </w:r>
            <w:r w:rsidRPr="006179D2">
              <w:rPr>
                <w:rStyle w:val="Hyperlink"/>
                <w:noProof/>
                <w:sz w:val="22"/>
                <w:szCs w:val="22"/>
              </w:rPr>
              <w:t>Perancangan Serving Layer</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_Toc218276637 \h </w:instrText>
            </w:r>
            <w:r w:rsidRPr="006179D2">
              <w:rPr>
                <w:noProof/>
                <w:webHidden/>
                <w:sz w:val="22"/>
                <w:szCs w:val="22"/>
              </w:rPr>
            </w:r>
            <w:r w:rsidRPr="006179D2">
              <w:rPr>
                <w:noProof/>
                <w:webHidden/>
                <w:sz w:val="22"/>
                <w:szCs w:val="22"/>
              </w:rPr>
              <w:fldChar w:fldCharType="separate"/>
            </w:r>
            <w:r w:rsidR="00293190">
              <w:rPr>
                <w:noProof/>
                <w:webHidden/>
                <w:sz w:val="22"/>
                <w:szCs w:val="22"/>
              </w:rPr>
              <w:t>26</w:t>
            </w:r>
            <w:r w:rsidRPr="006179D2">
              <w:rPr>
                <w:noProof/>
                <w:webHidden/>
                <w:sz w:val="22"/>
                <w:szCs w:val="22"/>
              </w:rPr>
              <w:fldChar w:fldCharType="end"/>
            </w:r>
          </w:hyperlink>
        </w:p>
        <w:p w14:paraId="41D85585" w14:textId="64250C49"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38" w:history="1">
            <w:r w:rsidRPr="006179D2">
              <w:rPr>
                <w:rStyle w:val="Hyperlink"/>
                <w:noProof/>
                <w:sz w:val="22"/>
                <w:szCs w:val="22"/>
              </w:rPr>
              <w:t xml:space="preserve">2.9.1 </w:t>
            </w:r>
            <w:r w:rsidRPr="006179D2">
              <w:rPr>
                <w:i w:val="0"/>
                <w:iCs w:val="0"/>
                <w:noProof/>
                <w:sz w:val="22"/>
                <w:szCs w:val="22"/>
                <w:lang w:val="en-ID" w:eastAsia="en-ID"/>
              </w:rPr>
              <w:tab/>
            </w:r>
            <w:r w:rsidRPr="006179D2">
              <w:rPr>
                <w:rStyle w:val="Hyperlink"/>
                <w:noProof/>
                <w:sz w:val="22"/>
                <w:szCs w:val="22"/>
              </w:rPr>
              <w:t>Konsep Serving Layer dalam Arsitektur Data Lakehouse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_Toc218276638 \h </w:instrText>
            </w:r>
            <w:r w:rsidRPr="006179D2">
              <w:rPr>
                <w:noProof/>
                <w:webHidden/>
                <w:sz w:val="22"/>
                <w:szCs w:val="22"/>
              </w:rPr>
            </w:r>
            <w:r w:rsidRPr="006179D2">
              <w:rPr>
                <w:noProof/>
                <w:webHidden/>
                <w:sz w:val="22"/>
                <w:szCs w:val="22"/>
              </w:rPr>
              <w:fldChar w:fldCharType="separate"/>
            </w:r>
            <w:r w:rsidR="00293190">
              <w:rPr>
                <w:noProof/>
                <w:webHidden/>
                <w:sz w:val="22"/>
                <w:szCs w:val="22"/>
              </w:rPr>
              <w:t>26</w:t>
            </w:r>
            <w:r w:rsidRPr="006179D2">
              <w:rPr>
                <w:noProof/>
                <w:webHidden/>
                <w:sz w:val="22"/>
                <w:szCs w:val="22"/>
              </w:rPr>
              <w:fldChar w:fldCharType="end"/>
            </w:r>
          </w:hyperlink>
        </w:p>
        <w:p w14:paraId="2355AC87" w14:textId="6E36B4D8"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39" w:history="1">
            <w:r w:rsidRPr="006179D2">
              <w:rPr>
                <w:rStyle w:val="Hyperlink"/>
                <w:noProof/>
                <w:sz w:val="22"/>
                <w:szCs w:val="22"/>
              </w:rPr>
              <w:t xml:space="preserve">2.9.2 </w:t>
            </w:r>
            <w:r w:rsidRPr="006179D2">
              <w:rPr>
                <w:i w:val="0"/>
                <w:iCs w:val="0"/>
                <w:noProof/>
                <w:sz w:val="22"/>
                <w:szCs w:val="22"/>
                <w:lang w:val="en-ID" w:eastAsia="en-ID"/>
              </w:rPr>
              <w:tab/>
            </w:r>
            <w:r w:rsidRPr="006179D2">
              <w:rPr>
                <w:rStyle w:val="Hyperlink"/>
                <w:noProof/>
                <w:sz w:val="22"/>
                <w:szCs w:val="22"/>
              </w:rPr>
              <w:t>Tujuan Perancangan Serving Layer pada Studi Kasus</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_Toc218276639 \h </w:instrText>
            </w:r>
            <w:r w:rsidRPr="006179D2">
              <w:rPr>
                <w:noProof/>
                <w:webHidden/>
                <w:sz w:val="22"/>
                <w:szCs w:val="22"/>
              </w:rPr>
            </w:r>
            <w:r w:rsidRPr="006179D2">
              <w:rPr>
                <w:noProof/>
                <w:webHidden/>
                <w:sz w:val="22"/>
                <w:szCs w:val="22"/>
              </w:rPr>
              <w:fldChar w:fldCharType="separate"/>
            </w:r>
            <w:r w:rsidR="00293190">
              <w:rPr>
                <w:noProof/>
                <w:webHidden/>
                <w:sz w:val="22"/>
                <w:szCs w:val="22"/>
              </w:rPr>
              <w:t>26</w:t>
            </w:r>
            <w:r w:rsidRPr="006179D2">
              <w:rPr>
                <w:noProof/>
                <w:webHidden/>
                <w:sz w:val="22"/>
                <w:szCs w:val="22"/>
              </w:rPr>
              <w:fldChar w:fldCharType="end"/>
            </w:r>
          </w:hyperlink>
        </w:p>
        <w:p w14:paraId="28C88F63" w14:textId="6C172D21"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40" w:history="1">
            <w:r w:rsidRPr="006179D2">
              <w:rPr>
                <w:rStyle w:val="Hyperlink"/>
                <w:noProof/>
                <w:sz w:val="22"/>
                <w:szCs w:val="22"/>
              </w:rPr>
              <w:t xml:space="preserve">2.9.3 </w:t>
            </w:r>
            <w:r w:rsidRPr="006179D2">
              <w:rPr>
                <w:i w:val="0"/>
                <w:iCs w:val="0"/>
                <w:noProof/>
                <w:sz w:val="22"/>
                <w:szCs w:val="22"/>
                <w:lang w:val="en-ID" w:eastAsia="en-ID"/>
              </w:rPr>
              <w:tab/>
            </w:r>
            <w:r w:rsidRPr="006179D2">
              <w:rPr>
                <w:rStyle w:val="Hyperlink"/>
                <w:noProof/>
                <w:sz w:val="22"/>
                <w:szCs w:val="22"/>
              </w:rPr>
              <w:t>Arsitektur dan Komponen Serving Layer</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_Toc218276640 \h </w:instrText>
            </w:r>
            <w:r w:rsidRPr="006179D2">
              <w:rPr>
                <w:noProof/>
                <w:webHidden/>
                <w:sz w:val="22"/>
                <w:szCs w:val="22"/>
              </w:rPr>
            </w:r>
            <w:r w:rsidRPr="006179D2">
              <w:rPr>
                <w:noProof/>
                <w:webHidden/>
                <w:sz w:val="22"/>
                <w:szCs w:val="22"/>
              </w:rPr>
              <w:fldChar w:fldCharType="separate"/>
            </w:r>
            <w:r w:rsidR="00293190">
              <w:rPr>
                <w:noProof/>
                <w:webHidden/>
                <w:sz w:val="22"/>
                <w:szCs w:val="22"/>
              </w:rPr>
              <w:t>27</w:t>
            </w:r>
            <w:r w:rsidRPr="006179D2">
              <w:rPr>
                <w:noProof/>
                <w:webHidden/>
                <w:sz w:val="22"/>
                <w:szCs w:val="22"/>
              </w:rPr>
              <w:fldChar w:fldCharType="end"/>
            </w:r>
          </w:hyperlink>
        </w:p>
        <w:p w14:paraId="3131825C" w14:textId="2524A8D4"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41" w:history="1">
            <w:r w:rsidRPr="006179D2">
              <w:rPr>
                <w:rStyle w:val="Hyperlink"/>
                <w:noProof/>
                <w:sz w:val="22"/>
                <w:szCs w:val="22"/>
              </w:rPr>
              <w:t xml:space="preserve">2.9.4 </w:t>
            </w:r>
            <w:r w:rsidRPr="006179D2">
              <w:rPr>
                <w:i w:val="0"/>
                <w:iCs w:val="0"/>
                <w:noProof/>
                <w:sz w:val="22"/>
                <w:szCs w:val="22"/>
                <w:lang w:val="en-ID" w:eastAsia="en-ID"/>
              </w:rPr>
              <w:tab/>
            </w:r>
            <w:r w:rsidRPr="006179D2">
              <w:rPr>
                <w:rStyle w:val="Hyperlink"/>
                <w:noProof/>
                <w:sz w:val="22"/>
                <w:szCs w:val="22"/>
              </w:rPr>
              <w:t>Tujuan Perancangan Serving Layer pada Studi Kasus</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_Toc218276641 \h </w:instrText>
            </w:r>
            <w:r w:rsidRPr="006179D2">
              <w:rPr>
                <w:noProof/>
                <w:webHidden/>
                <w:sz w:val="22"/>
                <w:szCs w:val="22"/>
              </w:rPr>
            </w:r>
            <w:r w:rsidRPr="006179D2">
              <w:rPr>
                <w:noProof/>
                <w:webHidden/>
                <w:sz w:val="22"/>
                <w:szCs w:val="22"/>
              </w:rPr>
              <w:fldChar w:fldCharType="separate"/>
            </w:r>
            <w:r w:rsidR="00293190">
              <w:rPr>
                <w:noProof/>
                <w:webHidden/>
                <w:sz w:val="22"/>
                <w:szCs w:val="22"/>
              </w:rPr>
              <w:t>27</w:t>
            </w:r>
            <w:r w:rsidRPr="006179D2">
              <w:rPr>
                <w:noProof/>
                <w:webHidden/>
                <w:sz w:val="22"/>
                <w:szCs w:val="22"/>
              </w:rPr>
              <w:fldChar w:fldCharType="end"/>
            </w:r>
          </w:hyperlink>
        </w:p>
        <w:p w14:paraId="5362E281" w14:textId="2679CCDA"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42" w:history="1">
            <w:r w:rsidRPr="006179D2">
              <w:rPr>
                <w:rStyle w:val="Hyperlink"/>
                <w:noProof/>
                <w:sz w:val="22"/>
                <w:szCs w:val="22"/>
              </w:rPr>
              <w:t xml:space="preserve">2.9.5 </w:t>
            </w:r>
            <w:r w:rsidRPr="006179D2">
              <w:rPr>
                <w:i w:val="0"/>
                <w:iCs w:val="0"/>
                <w:noProof/>
                <w:sz w:val="22"/>
                <w:szCs w:val="22"/>
                <w:lang w:val="en-ID" w:eastAsia="en-ID"/>
              </w:rPr>
              <w:tab/>
            </w:r>
            <w:r w:rsidRPr="006179D2">
              <w:rPr>
                <w:rStyle w:val="Hyperlink"/>
                <w:noProof/>
                <w:sz w:val="22"/>
                <w:szCs w:val="22"/>
              </w:rPr>
              <w:t>Posisi Serving Layer dalam Alur Keseluruhan Sistem</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_Toc218276642 \h </w:instrText>
            </w:r>
            <w:r w:rsidRPr="006179D2">
              <w:rPr>
                <w:noProof/>
                <w:webHidden/>
                <w:sz w:val="22"/>
                <w:szCs w:val="22"/>
              </w:rPr>
            </w:r>
            <w:r w:rsidRPr="006179D2">
              <w:rPr>
                <w:noProof/>
                <w:webHidden/>
                <w:sz w:val="22"/>
                <w:szCs w:val="22"/>
              </w:rPr>
              <w:fldChar w:fldCharType="separate"/>
            </w:r>
            <w:r w:rsidR="00293190">
              <w:rPr>
                <w:noProof/>
                <w:webHidden/>
                <w:sz w:val="22"/>
                <w:szCs w:val="22"/>
              </w:rPr>
              <w:t>28</w:t>
            </w:r>
            <w:r w:rsidRPr="006179D2">
              <w:rPr>
                <w:noProof/>
                <w:webHidden/>
                <w:sz w:val="22"/>
                <w:szCs w:val="22"/>
              </w:rPr>
              <w:fldChar w:fldCharType="end"/>
            </w:r>
          </w:hyperlink>
        </w:p>
        <w:p w14:paraId="13985BF6" w14:textId="0EC12868"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43" w:history="1">
            <w:r w:rsidRPr="006179D2">
              <w:rPr>
                <w:rStyle w:val="Hyperlink"/>
                <w:noProof/>
                <w:sz w:val="22"/>
                <w:szCs w:val="22"/>
              </w:rPr>
              <w:t xml:space="preserve">2.10 </w:t>
            </w:r>
            <w:r w:rsidRPr="006179D2">
              <w:rPr>
                <w:smallCaps w:val="0"/>
                <w:noProof/>
                <w:sz w:val="22"/>
                <w:szCs w:val="22"/>
                <w:lang w:val="en-ID" w:eastAsia="en-ID"/>
              </w:rPr>
              <w:tab/>
            </w:r>
            <w:r w:rsidRPr="006179D2">
              <w:rPr>
                <w:rStyle w:val="Hyperlink"/>
                <w:noProof/>
                <w:sz w:val="22"/>
                <w:szCs w:val="22"/>
              </w:rPr>
              <w:t>Perancangan Front End (Visualisasi dan OLAP)</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_Toc218276643 \h </w:instrText>
            </w:r>
            <w:r w:rsidRPr="006179D2">
              <w:rPr>
                <w:noProof/>
                <w:webHidden/>
                <w:sz w:val="22"/>
                <w:szCs w:val="22"/>
              </w:rPr>
            </w:r>
            <w:r w:rsidRPr="006179D2">
              <w:rPr>
                <w:noProof/>
                <w:webHidden/>
                <w:sz w:val="22"/>
                <w:szCs w:val="22"/>
              </w:rPr>
              <w:fldChar w:fldCharType="separate"/>
            </w:r>
            <w:r w:rsidR="00293190">
              <w:rPr>
                <w:noProof/>
                <w:webHidden/>
                <w:sz w:val="22"/>
                <w:szCs w:val="22"/>
              </w:rPr>
              <w:t>28</w:t>
            </w:r>
            <w:r w:rsidRPr="006179D2">
              <w:rPr>
                <w:noProof/>
                <w:webHidden/>
                <w:sz w:val="22"/>
                <w:szCs w:val="22"/>
              </w:rPr>
              <w:fldChar w:fldCharType="end"/>
            </w:r>
          </w:hyperlink>
        </w:p>
        <w:p w14:paraId="570CB1D3" w14:textId="2F1BC5E2" w:rsidR="006179D2" w:rsidRPr="006179D2" w:rsidRDefault="006179D2" w:rsidP="006179D2">
          <w:pPr>
            <w:pStyle w:val="TOC2"/>
            <w:tabs>
              <w:tab w:val="right" w:leader="dot" w:pos="9062"/>
            </w:tabs>
            <w:spacing w:line="360" w:lineRule="auto"/>
            <w:rPr>
              <w:smallCaps w:val="0"/>
              <w:noProof/>
              <w:sz w:val="22"/>
              <w:szCs w:val="22"/>
              <w:lang w:val="en-ID" w:eastAsia="en-ID"/>
            </w:rPr>
          </w:pPr>
          <w:hyperlink w:anchor="_Toc218276644" w:history="1">
            <w:r w:rsidRPr="006179D2">
              <w:rPr>
                <w:rStyle w:val="Hyperlink"/>
                <w:noProof/>
                <w:sz w:val="22"/>
                <w:szCs w:val="22"/>
              </w:rPr>
              <w:t>2.11 Perancangan Front End Analisis Preskriptif</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_Toc218276644 \h </w:instrText>
            </w:r>
            <w:r w:rsidRPr="006179D2">
              <w:rPr>
                <w:noProof/>
                <w:webHidden/>
                <w:sz w:val="22"/>
                <w:szCs w:val="22"/>
              </w:rPr>
            </w:r>
            <w:r w:rsidRPr="006179D2">
              <w:rPr>
                <w:noProof/>
                <w:webHidden/>
                <w:sz w:val="22"/>
                <w:szCs w:val="22"/>
              </w:rPr>
              <w:fldChar w:fldCharType="separate"/>
            </w:r>
            <w:r w:rsidR="00293190">
              <w:rPr>
                <w:noProof/>
                <w:webHidden/>
                <w:sz w:val="22"/>
                <w:szCs w:val="22"/>
              </w:rPr>
              <w:t>31</w:t>
            </w:r>
            <w:r w:rsidRPr="006179D2">
              <w:rPr>
                <w:noProof/>
                <w:webHidden/>
                <w:sz w:val="22"/>
                <w:szCs w:val="22"/>
              </w:rPr>
              <w:fldChar w:fldCharType="end"/>
            </w:r>
          </w:hyperlink>
        </w:p>
        <w:p w14:paraId="1D0ED41B" w14:textId="60B20CD2" w:rsidR="006179D2" w:rsidRPr="006179D2" w:rsidRDefault="006179D2" w:rsidP="006179D2">
          <w:pPr>
            <w:pStyle w:val="TOC1"/>
            <w:rPr>
              <w:b w:val="0"/>
              <w:bCs w:val="0"/>
              <w:caps w:val="0"/>
              <w:noProof/>
              <w:sz w:val="22"/>
              <w:szCs w:val="22"/>
              <w:lang w:val="en-ID" w:eastAsia="en-ID"/>
            </w:rPr>
          </w:pPr>
          <w:hyperlink w:anchor="_Toc218276645" w:history="1">
            <w:r w:rsidRPr="006179D2">
              <w:rPr>
                <w:rStyle w:val="Hyperlink"/>
                <w:noProof/>
                <w:sz w:val="22"/>
                <w:szCs w:val="22"/>
              </w:rPr>
              <w:t>BAB III</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_Toc218276645 \h </w:instrText>
            </w:r>
            <w:r w:rsidRPr="006179D2">
              <w:rPr>
                <w:noProof/>
                <w:webHidden/>
                <w:sz w:val="22"/>
                <w:szCs w:val="22"/>
              </w:rPr>
            </w:r>
            <w:r w:rsidRPr="006179D2">
              <w:rPr>
                <w:noProof/>
                <w:webHidden/>
                <w:sz w:val="22"/>
                <w:szCs w:val="22"/>
              </w:rPr>
              <w:fldChar w:fldCharType="separate"/>
            </w:r>
            <w:r w:rsidR="00293190">
              <w:rPr>
                <w:noProof/>
                <w:webHidden/>
                <w:sz w:val="22"/>
                <w:szCs w:val="22"/>
              </w:rPr>
              <w:t>32</w:t>
            </w:r>
            <w:r w:rsidRPr="006179D2">
              <w:rPr>
                <w:noProof/>
                <w:webHidden/>
                <w:sz w:val="22"/>
                <w:szCs w:val="22"/>
              </w:rPr>
              <w:fldChar w:fldCharType="end"/>
            </w:r>
          </w:hyperlink>
        </w:p>
        <w:p w14:paraId="5CEBCB3A" w14:textId="60949E72"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46" w:history="1">
            <w:r w:rsidRPr="006179D2">
              <w:rPr>
                <w:rStyle w:val="Hyperlink"/>
                <w:rFonts w:cs="Times New Roman"/>
                <w:noProof/>
                <w:sz w:val="22"/>
                <w:szCs w:val="22"/>
              </w:rPr>
              <w:t>3.1.</w:t>
            </w:r>
            <w:r w:rsidRPr="006179D2">
              <w:rPr>
                <w:smallCaps w:val="0"/>
                <w:noProof/>
                <w:sz w:val="22"/>
                <w:szCs w:val="22"/>
                <w:lang w:val="en-ID" w:eastAsia="en-ID"/>
              </w:rPr>
              <w:tab/>
            </w:r>
            <w:r w:rsidRPr="006179D2">
              <w:rPr>
                <w:rStyle w:val="Hyperlink"/>
                <w:rFonts w:cs="Times New Roman"/>
                <w:noProof/>
                <w:sz w:val="22"/>
                <w:szCs w:val="22"/>
              </w:rPr>
              <w:t>Development Environment</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_Toc218276646 \h </w:instrText>
            </w:r>
            <w:r w:rsidRPr="006179D2">
              <w:rPr>
                <w:noProof/>
                <w:webHidden/>
                <w:sz w:val="22"/>
                <w:szCs w:val="22"/>
              </w:rPr>
            </w:r>
            <w:r w:rsidRPr="006179D2">
              <w:rPr>
                <w:noProof/>
                <w:webHidden/>
                <w:sz w:val="22"/>
                <w:szCs w:val="22"/>
              </w:rPr>
              <w:fldChar w:fldCharType="separate"/>
            </w:r>
            <w:r w:rsidR="00293190">
              <w:rPr>
                <w:noProof/>
                <w:webHidden/>
                <w:sz w:val="22"/>
                <w:szCs w:val="22"/>
              </w:rPr>
              <w:t>32</w:t>
            </w:r>
            <w:r w:rsidRPr="006179D2">
              <w:rPr>
                <w:noProof/>
                <w:webHidden/>
                <w:sz w:val="22"/>
                <w:szCs w:val="22"/>
              </w:rPr>
              <w:fldChar w:fldCharType="end"/>
            </w:r>
          </w:hyperlink>
        </w:p>
        <w:p w14:paraId="5CE04B7B" w14:textId="558FD2BE"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47" w:history="1">
            <w:r w:rsidRPr="006179D2">
              <w:rPr>
                <w:rStyle w:val="Hyperlink"/>
                <w:rFonts w:cs="Times New Roman"/>
                <w:noProof/>
                <w:sz w:val="22"/>
                <w:szCs w:val="22"/>
              </w:rPr>
              <w:t>3.2.</w:t>
            </w:r>
            <w:r w:rsidRPr="006179D2">
              <w:rPr>
                <w:smallCaps w:val="0"/>
                <w:noProof/>
                <w:sz w:val="22"/>
                <w:szCs w:val="22"/>
                <w:lang w:val="en-ID" w:eastAsia="en-ID"/>
              </w:rPr>
              <w:tab/>
            </w:r>
            <w:r w:rsidRPr="006179D2">
              <w:rPr>
                <w:rStyle w:val="Hyperlink"/>
                <w:rFonts w:cs="Times New Roman"/>
                <w:noProof/>
                <w:sz w:val="22"/>
                <w:szCs w:val="22"/>
              </w:rPr>
              <w:t>Implementasi Data Storage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_Toc218276647 \h </w:instrText>
            </w:r>
            <w:r w:rsidRPr="006179D2">
              <w:rPr>
                <w:noProof/>
                <w:webHidden/>
                <w:sz w:val="22"/>
                <w:szCs w:val="22"/>
              </w:rPr>
            </w:r>
            <w:r w:rsidRPr="006179D2">
              <w:rPr>
                <w:noProof/>
                <w:webHidden/>
                <w:sz w:val="22"/>
                <w:szCs w:val="22"/>
              </w:rPr>
              <w:fldChar w:fldCharType="separate"/>
            </w:r>
            <w:r w:rsidR="00293190">
              <w:rPr>
                <w:noProof/>
                <w:webHidden/>
                <w:sz w:val="22"/>
                <w:szCs w:val="22"/>
              </w:rPr>
              <w:t>34</w:t>
            </w:r>
            <w:r w:rsidRPr="006179D2">
              <w:rPr>
                <w:noProof/>
                <w:webHidden/>
                <w:sz w:val="22"/>
                <w:szCs w:val="22"/>
              </w:rPr>
              <w:fldChar w:fldCharType="end"/>
            </w:r>
          </w:hyperlink>
        </w:p>
        <w:p w14:paraId="23BC9E9A" w14:textId="257DBA05"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48" w:history="1">
            <w:r w:rsidRPr="006179D2">
              <w:rPr>
                <w:rStyle w:val="Hyperlink"/>
                <w:rFonts w:cs="Times New Roman"/>
                <w:noProof/>
                <w:sz w:val="22"/>
                <w:szCs w:val="22"/>
              </w:rPr>
              <w:t>3.2.1.</w:t>
            </w:r>
            <w:r w:rsidRPr="006179D2">
              <w:rPr>
                <w:i w:val="0"/>
                <w:iCs w:val="0"/>
                <w:noProof/>
                <w:sz w:val="22"/>
                <w:szCs w:val="22"/>
                <w:lang w:val="en-ID" w:eastAsia="en-ID"/>
              </w:rPr>
              <w:tab/>
            </w:r>
            <w:r w:rsidRPr="006179D2">
              <w:rPr>
                <w:rStyle w:val="Hyperlink"/>
                <w:rFonts w:cs="Times New Roman"/>
                <w:noProof/>
                <w:sz w:val="22"/>
                <w:szCs w:val="22"/>
              </w:rPr>
              <w:t>Konfigurasi Arsitektur Medallion (MinIO)</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_Toc218276648 \h </w:instrText>
            </w:r>
            <w:r w:rsidRPr="006179D2">
              <w:rPr>
                <w:noProof/>
                <w:webHidden/>
                <w:sz w:val="22"/>
                <w:szCs w:val="22"/>
              </w:rPr>
            </w:r>
            <w:r w:rsidRPr="006179D2">
              <w:rPr>
                <w:noProof/>
                <w:webHidden/>
                <w:sz w:val="22"/>
                <w:szCs w:val="22"/>
              </w:rPr>
              <w:fldChar w:fldCharType="separate"/>
            </w:r>
            <w:r w:rsidR="00293190">
              <w:rPr>
                <w:noProof/>
                <w:webHidden/>
                <w:sz w:val="22"/>
                <w:szCs w:val="22"/>
              </w:rPr>
              <w:t>34</w:t>
            </w:r>
            <w:r w:rsidRPr="006179D2">
              <w:rPr>
                <w:noProof/>
                <w:webHidden/>
                <w:sz w:val="22"/>
                <w:szCs w:val="22"/>
              </w:rPr>
              <w:fldChar w:fldCharType="end"/>
            </w:r>
          </w:hyperlink>
        </w:p>
        <w:p w14:paraId="161D4986" w14:textId="7840A6F4"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49" w:history="1">
            <w:r w:rsidRPr="006179D2">
              <w:rPr>
                <w:rStyle w:val="Hyperlink"/>
                <w:rFonts w:cs="Times New Roman"/>
                <w:noProof/>
                <w:sz w:val="22"/>
                <w:szCs w:val="22"/>
              </w:rPr>
              <w:t>3.3.</w:t>
            </w:r>
            <w:r w:rsidRPr="006179D2">
              <w:rPr>
                <w:smallCaps w:val="0"/>
                <w:noProof/>
                <w:sz w:val="22"/>
                <w:szCs w:val="22"/>
                <w:lang w:val="en-ID" w:eastAsia="en-ID"/>
              </w:rPr>
              <w:tab/>
            </w:r>
            <w:r w:rsidRPr="006179D2">
              <w:rPr>
                <w:rStyle w:val="Hyperlink"/>
                <w:rFonts w:cs="Times New Roman"/>
                <w:noProof/>
                <w:sz w:val="22"/>
                <w:szCs w:val="22"/>
              </w:rPr>
              <w:t>Implementasi Pemrosesan Data (ELT Pipeline)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_Toc218276649 \h </w:instrText>
            </w:r>
            <w:r w:rsidRPr="006179D2">
              <w:rPr>
                <w:noProof/>
                <w:webHidden/>
                <w:sz w:val="22"/>
                <w:szCs w:val="22"/>
              </w:rPr>
            </w:r>
            <w:r w:rsidRPr="006179D2">
              <w:rPr>
                <w:noProof/>
                <w:webHidden/>
                <w:sz w:val="22"/>
                <w:szCs w:val="22"/>
              </w:rPr>
              <w:fldChar w:fldCharType="separate"/>
            </w:r>
            <w:r w:rsidR="00293190">
              <w:rPr>
                <w:noProof/>
                <w:webHidden/>
                <w:sz w:val="22"/>
                <w:szCs w:val="22"/>
              </w:rPr>
              <w:t>35</w:t>
            </w:r>
            <w:r w:rsidRPr="006179D2">
              <w:rPr>
                <w:noProof/>
                <w:webHidden/>
                <w:sz w:val="22"/>
                <w:szCs w:val="22"/>
              </w:rPr>
              <w:fldChar w:fldCharType="end"/>
            </w:r>
          </w:hyperlink>
        </w:p>
        <w:p w14:paraId="7C9A4968" w14:textId="58576559"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50" w:history="1">
            <w:r w:rsidRPr="006179D2">
              <w:rPr>
                <w:rStyle w:val="Hyperlink"/>
                <w:rFonts w:cs="Times New Roman"/>
                <w:noProof/>
                <w:sz w:val="22"/>
                <w:szCs w:val="22"/>
              </w:rPr>
              <w:t>3.3.1.</w:t>
            </w:r>
            <w:r w:rsidRPr="006179D2">
              <w:rPr>
                <w:i w:val="0"/>
                <w:iCs w:val="0"/>
                <w:noProof/>
                <w:sz w:val="22"/>
                <w:szCs w:val="22"/>
                <w:lang w:val="en-ID" w:eastAsia="en-ID"/>
              </w:rPr>
              <w:tab/>
            </w:r>
            <w:r w:rsidRPr="006179D2">
              <w:rPr>
                <w:rStyle w:val="Hyperlink"/>
                <w:rFonts w:cs="Times New Roman"/>
                <w:noProof/>
                <w:sz w:val="22"/>
                <w:szCs w:val="22"/>
              </w:rPr>
              <w:t>Raw Layer: Akuisisi Data Heterogen</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_Toc218276650 \h </w:instrText>
            </w:r>
            <w:r w:rsidRPr="006179D2">
              <w:rPr>
                <w:noProof/>
                <w:webHidden/>
                <w:sz w:val="22"/>
                <w:szCs w:val="22"/>
              </w:rPr>
            </w:r>
            <w:r w:rsidRPr="006179D2">
              <w:rPr>
                <w:noProof/>
                <w:webHidden/>
                <w:sz w:val="22"/>
                <w:szCs w:val="22"/>
              </w:rPr>
              <w:fldChar w:fldCharType="separate"/>
            </w:r>
            <w:r w:rsidR="00293190">
              <w:rPr>
                <w:noProof/>
                <w:webHidden/>
                <w:sz w:val="22"/>
                <w:szCs w:val="22"/>
              </w:rPr>
              <w:t>35</w:t>
            </w:r>
            <w:r w:rsidRPr="006179D2">
              <w:rPr>
                <w:noProof/>
                <w:webHidden/>
                <w:sz w:val="22"/>
                <w:szCs w:val="22"/>
              </w:rPr>
              <w:fldChar w:fldCharType="end"/>
            </w:r>
          </w:hyperlink>
        </w:p>
        <w:p w14:paraId="45FF0FAB" w14:textId="1581342A"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51" w:history="1">
            <w:r w:rsidRPr="006179D2">
              <w:rPr>
                <w:rStyle w:val="Hyperlink"/>
                <w:rFonts w:cs="Times New Roman"/>
                <w:noProof/>
                <w:sz w:val="22"/>
                <w:szCs w:val="22"/>
              </w:rPr>
              <w:t>3.3.2.</w:t>
            </w:r>
            <w:r w:rsidRPr="006179D2">
              <w:rPr>
                <w:i w:val="0"/>
                <w:iCs w:val="0"/>
                <w:noProof/>
                <w:sz w:val="22"/>
                <w:szCs w:val="22"/>
                <w:lang w:val="en-ID" w:eastAsia="en-ID"/>
              </w:rPr>
              <w:tab/>
            </w:r>
            <w:r w:rsidRPr="006179D2">
              <w:rPr>
                <w:rStyle w:val="Hyperlink"/>
                <w:rFonts w:cs="Times New Roman"/>
                <w:noProof/>
                <w:sz w:val="22"/>
                <w:szCs w:val="22"/>
              </w:rPr>
              <w:t>Silver Layer: Transformasi dan Delta Lake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_Toc218276651 \h </w:instrText>
            </w:r>
            <w:r w:rsidRPr="006179D2">
              <w:rPr>
                <w:noProof/>
                <w:webHidden/>
                <w:sz w:val="22"/>
                <w:szCs w:val="22"/>
              </w:rPr>
            </w:r>
            <w:r w:rsidRPr="006179D2">
              <w:rPr>
                <w:noProof/>
                <w:webHidden/>
                <w:sz w:val="22"/>
                <w:szCs w:val="22"/>
              </w:rPr>
              <w:fldChar w:fldCharType="separate"/>
            </w:r>
            <w:r w:rsidR="00293190">
              <w:rPr>
                <w:noProof/>
                <w:webHidden/>
                <w:sz w:val="22"/>
                <w:szCs w:val="22"/>
              </w:rPr>
              <w:t>38</w:t>
            </w:r>
            <w:r w:rsidRPr="006179D2">
              <w:rPr>
                <w:noProof/>
                <w:webHidden/>
                <w:sz w:val="22"/>
                <w:szCs w:val="22"/>
              </w:rPr>
              <w:fldChar w:fldCharType="end"/>
            </w:r>
          </w:hyperlink>
        </w:p>
        <w:p w14:paraId="6508FABF" w14:textId="5833CE74"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52" w:history="1">
            <w:r w:rsidRPr="006179D2">
              <w:rPr>
                <w:rStyle w:val="Hyperlink"/>
                <w:rFonts w:cs="Times New Roman"/>
                <w:noProof/>
                <w:sz w:val="22"/>
                <w:szCs w:val="22"/>
              </w:rPr>
              <w:t>3.3.3.</w:t>
            </w:r>
            <w:r w:rsidRPr="006179D2">
              <w:rPr>
                <w:i w:val="0"/>
                <w:iCs w:val="0"/>
                <w:noProof/>
                <w:sz w:val="22"/>
                <w:szCs w:val="22"/>
                <w:lang w:val="en-ID" w:eastAsia="en-ID"/>
              </w:rPr>
              <w:tab/>
            </w:r>
            <w:r w:rsidRPr="006179D2">
              <w:rPr>
                <w:rStyle w:val="Hyperlink"/>
                <w:rFonts w:cs="Times New Roman"/>
                <w:noProof/>
                <w:sz w:val="22"/>
                <w:szCs w:val="22"/>
              </w:rPr>
              <w:t>Gold Layer: Logika Analisis Preskriptif</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_Toc218276652 \h </w:instrText>
            </w:r>
            <w:r w:rsidRPr="006179D2">
              <w:rPr>
                <w:noProof/>
                <w:webHidden/>
                <w:sz w:val="22"/>
                <w:szCs w:val="22"/>
              </w:rPr>
            </w:r>
            <w:r w:rsidRPr="006179D2">
              <w:rPr>
                <w:noProof/>
                <w:webHidden/>
                <w:sz w:val="22"/>
                <w:szCs w:val="22"/>
              </w:rPr>
              <w:fldChar w:fldCharType="separate"/>
            </w:r>
            <w:r w:rsidR="00293190">
              <w:rPr>
                <w:noProof/>
                <w:webHidden/>
                <w:sz w:val="22"/>
                <w:szCs w:val="22"/>
              </w:rPr>
              <w:t>42</w:t>
            </w:r>
            <w:r w:rsidRPr="006179D2">
              <w:rPr>
                <w:noProof/>
                <w:webHidden/>
                <w:sz w:val="22"/>
                <w:szCs w:val="22"/>
              </w:rPr>
              <w:fldChar w:fldCharType="end"/>
            </w:r>
          </w:hyperlink>
        </w:p>
        <w:p w14:paraId="2488533F" w14:textId="269B1A5D"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53" w:history="1">
            <w:r w:rsidRPr="006179D2">
              <w:rPr>
                <w:rStyle w:val="Hyperlink"/>
                <w:rFonts w:cs="Times New Roman"/>
                <w:noProof/>
                <w:sz w:val="22"/>
                <w:szCs w:val="22"/>
                <w:lang w:val="en-ID" w:eastAsia="en-ID"/>
              </w:rPr>
              <w:t>3.3.4.</w:t>
            </w:r>
            <w:r w:rsidRPr="006179D2">
              <w:rPr>
                <w:i w:val="0"/>
                <w:iCs w:val="0"/>
                <w:noProof/>
                <w:sz w:val="22"/>
                <w:szCs w:val="22"/>
                <w:lang w:val="en-ID" w:eastAsia="en-ID"/>
              </w:rPr>
              <w:tab/>
            </w:r>
            <w:r w:rsidRPr="006179D2">
              <w:rPr>
                <w:rStyle w:val="Hyperlink"/>
                <w:rFonts w:cs="Times New Roman"/>
                <w:noProof/>
                <w:sz w:val="22"/>
                <w:szCs w:val="22"/>
                <w:lang w:val="en-ID" w:eastAsia="en-ID"/>
              </w:rPr>
              <w:t>Serving Layer (Neon DB)</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_Toc218276653 \h </w:instrText>
            </w:r>
            <w:r w:rsidRPr="006179D2">
              <w:rPr>
                <w:noProof/>
                <w:webHidden/>
                <w:sz w:val="22"/>
                <w:szCs w:val="22"/>
              </w:rPr>
            </w:r>
            <w:r w:rsidRPr="006179D2">
              <w:rPr>
                <w:noProof/>
                <w:webHidden/>
                <w:sz w:val="22"/>
                <w:szCs w:val="22"/>
              </w:rPr>
              <w:fldChar w:fldCharType="separate"/>
            </w:r>
            <w:r w:rsidR="00293190">
              <w:rPr>
                <w:noProof/>
                <w:webHidden/>
                <w:sz w:val="22"/>
                <w:szCs w:val="22"/>
              </w:rPr>
              <w:t>46</w:t>
            </w:r>
            <w:r w:rsidRPr="006179D2">
              <w:rPr>
                <w:noProof/>
                <w:webHidden/>
                <w:sz w:val="22"/>
                <w:szCs w:val="22"/>
              </w:rPr>
              <w:fldChar w:fldCharType="end"/>
            </w:r>
          </w:hyperlink>
        </w:p>
        <w:p w14:paraId="1CEE53E8" w14:textId="20E3D205"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54" w:history="1">
            <w:r w:rsidRPr="006179D2">
              <w:rPr>
                <w:rStyle w:val="Hyperlink"/>
                <w:rFonts w:cs="Times New Roman"/>
                <w:noProof/>
                <w:sz w:val="22"/>
                <w:szCs w:val="22"/>
              </w:rPr>
              <w:t>3.4.</w:t>
            </w:r>
            <w:r w:rsidRPr="006179D2">
              <w:rPr>
                <w:smallCaps w:val="0"/>
                <w:noProof/>
                <w:sz w:val="22"/>
                <w:szCs w:val="22"/>
                <w:lang w:val="en-ID" w:eastAsia="en-ID"/>
              </w:rPr>
              <w:tab/>
            </w:r>
            <w:r w:rsidRPr="006179D2">
              <w:rPr>
                <w:rStyle w:val="Hyperlink"/>
                <w:rFonts w:cs="Times New Roman"/>
                <w:noProof/>
                <w:sz w:val="22"/>
                <w:szCs w:val="22"/>
              </w:rPr>
              <w:t>Implementasi Orkestrasi Sistem</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_Toc218276654 \h </w:instrText>
            </w:r>
            <w:r w:rsidRPr="006179D2">
              <w:rPr>
                <w:noProof/>
                <w:webHidden/>
                <w:sz w:val="22"/>
                <w:szCs w:val="22"/>
              </w:rPr>
            </w:r>
            <w:r w:rsidRPr="006179D2">
              <w:rPr>
                <w:noProof/>
                <w:webHidden/>
                <w:sz w:val="22"/>
                <w:szCs w:val="22"/>
              </w:rPr>
              <w:fldChar w:fldCharType="separate"/>
            </w:r>
            <w:r w:rsidR="00293190">
              <w:rPr>
                <w:noProof/>
                <w:webHidden/>
                <w:sz w:val="22"/>
                <w:szCs w:val="22"/>
              </w:rPr>
              <w:t>49</w:t>
            </w:r>
            <w:r w:rsidRPr="006179D2">
              <w:rPr>
                <w:noProof/>
                <w:webHidden/>
                <w:sz w:val="22"/>
                <w:szCs w:val="22"/>
              </w:rPr>
              <w:fldChar w:fldCharType="end"/>
            </w:r>
          </w:hyperlink>
        </w:p>
        <w:p w14:paraId="7E15B1B6" w14:textId="25E49F25"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55" w:history="1">
            <w:r w:rsidRPr="006179D2">
              <w:rPr>
                <w:rStyle w:val="Hyperlink"/>
                <w:rFonts w:cs="Times New Roman"/>
                <w:noProof/>
                <w:sz w:val="22"/>
                <w:szCs w:val="22"/>
              </w:rPr>
              <w:t>3.5.</w:t>
            </w:r>
            <w:r w:rsidRPr="006179D2">
              <w:rPr>
                <w:smallCaps w:val="0"/>
                <w:noProof/>
                <w:sz w:val="22"/>
                <w:szCs w:val="22"/>
                <w:lang w:val="en-ID" w:eastAsia="en-ID"/>
              </w:rPr>
              <w:tab/>
            </w:r>
            <w:r w:rsidRPr="006179D2">
              <w:rPr>
                <w:rStyle w:val="Hyperlink"/>
                <w:rFonts w:cs="Times New Roman"/>
                <w:noProof/>
                <w:sz w:val="22"/>
                <w:szCs w:val="22"/>
              </w:rPr>
              <w:t>Implementasi Visualisasi Dashboard</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_Toc218276655 \h </w:instrText>
            </w:r>
            <w:r w:rsidRPr="006179D2">
              <w:rPr>
                <w:noProof/>
                <w:webHidden/>
                <w:sz w:val="22"/>
                <w:szCs w:val="22"/>
              </w:rPr>
            </w:r>
            <w:r w:rsidRPr="006179D2">
              <w:rPr>
                <w:noProof/>
                <w:webHidden/>
                <w:sz w:val="22"/>
                <w:szCs w:val="22"/>
              </w:rPr>
              <w:fldChar w:fldCharType="separate"/>
            </w:r>
            <w:r w:rsidR="00293190">
              <w:rPr>
                <w:noProof/>
                <w:webHidden/>
                <w:sz w:val="22"/>
                <w:szCs w:val="22"/>
              </w:rPr>
              <w:t>50</w:t>
            </w:r>
            <w:r w:rsidRPr="006179D2">
              <w:rPr>
                <w:noProof/>
                <w:webHidden/>
                <w:sz w:val="22"/>
                <w:szCs w:val="22"/>
              </w:rPr>
              <w:fldChar w:fldCharType="end"/>
            </w:r>
          </w:hyperlink>
        </w:p>
        <w:p w14:paraId="214F896E" w14:textId="55AE0F14"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56" w:history="1">
            <w:r w:rsidRPr="006179D2">
              <w:rPr>
                <w:rStyle w:val="Hyperlink"/>
                <w:noProof/>
                <w:sz w:val="22"/>
                <w:szCs w:val="22"/>
              </w:rPr>
              <w:t xml:space="preserve">3.5.1 </w:t>
            </w:r>
            <w:r w:rsidRPr="006179D2">
              <w:rPr>
                <w:i w:val="0"/>
                <w:iCs w:val="0"/>
                <w:noProof/>
                <w:sz w:val="22"/>
                <w:szCs w:val="22"/>
                <w:lang w:val="en-ID" w:eastAsia="en-ID"/>
              </w:rPr>
              <w:tab/>
            </w:r>
            <w:r w:rsidRPr="006179D2">
              <w:rPr>
                <w:rStyle w:val="Hyperlink"/>
                <w:noProof/>
                <w:sz w:val="22"/>
                <w:szCs w:val="22"/>
              </w:rPr>
              <w:t>Indikator Utama Keputusan (Key Performance Indicator)</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_Toc218276656 \h </w:instrText>
            </w:r>
            <w:r w:rsidRPr="006179D2">
              <w:rPr>
                <w:noProof/>
                <w:webHidden/>
                <w:sz w:val="22"/>
                <w:szCs w:val="22"/>
              </w:rPr>
            </w:r>
            <w:r w:rsidRPr="006179D2">
              <w:rPr>
                <w:noProof/>
                <w:webHidden/>
                <w:sz w:val="22"/>
                <w:szCs w:val="22"/>
              </w:rPr>
              <w:fldChar w:fldCharType="separate"/>
            </w:r>
            <w:r w:rsidR="00293190">
              <w:rPr>
                <w:noProof/>
                <w:webHidden/>
                <w:sz w:val="22"/>
                <w:szCs w:val="22"/>
              </w:rPr>
              <w:t>50</w:t>
            </w:r>
            <w:r w:rsidRPr="006179D2">
              <w:rPr>
                <w:noProof/>
                <w:webHidden/>
                <w:sz w:val="22"/>
                <w:szCs w:val="22"/>
              </w:rPr>
              <w:fldChar w:fldCharType="end"/>
            </w:r>
          </w:hyperlink>
        </w:p>
        <w:p w14:paraId="0358139C" w14:textId="43B1035E"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57" w:history="1">
            <w:r w:rsidRPr="006179D2">
              <w:rPr>
                <w:rStyle w:val="Hyperlink"/>
                <w:noProof/>
                <w:sz w:val="22"/>
                <w:szCs w:val="22"/>
              </w:rPr>
              <w:t xml:space="preserve">3.5.2 </w:t>
            </w:r>
            <w:r w:rsidRPr="006179D2">
              <w:rPr>
                <w:i w:val="0"/>
                <w:iCs w:val="0"/>
                <w:noProof/>
                <w:sz w:val="22"/>
                <w:szCs w:val="22"/>
                <w:lang w:val="en-ID" w:eastAsia="en-ID"/>
              </w:rPr>
              <w:tab/>
            </w:r>
            <w:r w:rsidRPr="006179D2">
              <w:rPr>
                <w:rStyle w:val="Hyperlink"/>
                <w:noProof/>
                <w:sz w:val="22"/>
                <w:szCs w:val="22"/>
              </w:rPr>
              <w:t>Visualisasi Keputusan dan Faktor Penentu</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_Toc218276657 \h </w:instrText>
            </w:r>
            <w:r w:rsidRPr="006179D2">
              <w:rPr>
                <w:noProof/>
                <w:webHidden/>
                <w:sz w:val="22"/>
                <w:szCs w:val="22"/>
              </w:rPr>
            </w:r>
            <w:r w:rsidRPr="006179D2">
              <w:rPr>
                <w:noProof/>
                <w:webHidden/>
                <w:sz w:val="22"/>
                <w:szCs w:val="22"/>
              </w:rPr>
              <w:fldChar w:fldCharType="separate"/>
            </w:r>
            <w:r w:rsidR="00293190">
              <w:rPr>
                <w:noProof/>
                <w:webHidden/>
                <w:sz w:val="22"/>
                <w:szCs w:val="22"/>
              </w:rPr>
              <w:t>52</w:t>
            </w:r>
            <w:r w:rsidRPr="006179D2">
              <w:rPr>
                <w:noProof/>
                <w:webHidden/>
                <w:sz w:val="22"/>
                <w:szCs w:val="22"/>
              </w:rPr>
              <w:fldChar w:fldCharType="end"/>
            </w:r>
          </w:hyperlink>
        </w:p>
        <w:p w14:paraId="64F5088F" w14:textId="037762CE" w:rsidR="006179D2" w:rsidRPr="006179D2" w:rsidRDefault="006179D2" w:rsidP="006179D2">
          <w:pPr>
            <w:pStyle w:val="TOC3"/>
            <w:tabs>
              <w:tab w:val="left" w:pos="1320"/>
              <w:tab w:val="right" w:leader="dot" w:pos="9062"/>
            </w:tabs>
            <w:spacing w:line="360" w:lineRule="auto"/>
            <w:rPr>
              <w:i w:val="0"/>
              <w:iCs w:val="0"/>
              <w:noProof/>
              <w:sz w:val="22"/>
              <w:szCs w:val="22"/>
              <w:lang w:val="en-ID" w:eastAsia="en-ID"/>
            </w:rPr>
          </w:pPr>
          <w:hyperlink w:anchor="_Toc218276658" w:history="1">
            <w:r w:rsidRPr="006179D2">
              <w:rPr>
                <w:rStyle w:val="Hyperlink"/>
                <w:noProof/>
                <w:sz w:val="22"/>
                <w:szCs w:val="22"/>
              </w:rPr>
              <w:t xml:space="preserve">3.5.3 </w:t>
            </w:r>
            <w:r w:rsidRPr="006179D2">
              <w:rPr>
                <w:i w:val="0"/>
                <w:iCs w:val="0"/>
                <w:noProof/>
                <w:sz w:val="22"/>
                <w:szCs w:val="22"/>
                <w:lang w:val="en-ID" w:eastAsia="en-ID"/>
              </w:rPr>
              <w:tab/>
            </w:r>
            <w:r w:rsidRPr="006179D2">
              <w:rPr>
                <w:rStyle w:val="Hyperlink"/>
                <w:noProof/>
                <w:sz w:val="22"/>
                <w:szCs w:val="22"/>
              </w:rPr>
              <w:t>Analisis Tren dan Riwayat Historis</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_Toc218276658 \h </w:instrText>
            </w:r>
            <w:r w:rsidRPr="006179D2">
              <w:rPr>
                <w:noProof/>
                <w:webHidden/>
                <w:sz w:val="22"/>
                <w:szCs w:val="22"/>
              </w:rPr>
            </w:r>
            <w:r w:rsidRPr="006179D2">
              <w:rPr>
                <w:noProof/>
                <w:webHidden/>
                <w:sz w:val="22"/>
                <w:szCs w:val="22"/>
              </w:rPr>
              <w:fldChar w:fldCharType="separate"/>
            </w:r>
            <w:r w:rsidR="00293190">
              <w:rPr>
                <w:noProof/>
                <w:webHidden/>
                <w:sz w:val="22"/>
                <w:szCs w:val="22"/>
              </w:rPr>
              <w:t>53</w:t>
            </w:r>
            <w:r w:rsidRPr="006179D2">
              <w:rPr>
                <w:noProof/>
                <w:webHidden/>
                <w:sz w:val="22"/>
                <w:szCs w:val="22"/>
              </w:rPr>
              <w:fldChar w:fldCharType="end"/>
            </w:r>
          </w:hyperlink>
        </w:p>
        <w:p w14:paraId="27563B54" w14:textId="6B52CEDF" w:rsidR="006179D2" w:rsidRPr="006179D2" w:rsidRDefault="006179D2" w:rsidP="006179D2">
          <w:pPr>
            <w:pStyle w:val="TOC1"/>
            <w:rPr>
              <w:b w:val="0"/>
              <w:bCs w:val="0"/>
              <w:caps w:val="0"/>
              <w:noProof/>
              <w:sz w:val="22"/>
              <w:szCs w:val="22"/>
              <w:lang w:val="en-ID" w:eastAsia="en-ID"/>
            </w:rPr>
          </w:pPr>
          <w:hyperlink w:anchor="_Toc218276659" w:history="1">
            <w:r w:rsidRPr="006179D2">
              <w:rPr>
                <w:rStyle w:val="Hyperlink"/>
                <w:noProof/>
                <w:sz w:val="22"/>
                <w:szCs w:val="22"/>
              </w:rPr>
              <w:t>BAB IV</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_Toc218276659 \h </w:instrText>
            </w:r>
            <w:r w:rsidRPr="006179D2">
              <w:rPr>
                <w:noProof/>
                <w:webHidden/>
                <w:sz w:val="22"/>
                <w:szCs w:val="22"/>
              </w:rPr>
            </w:r>
            <w:r w:rsidRPr="006179D2">
              <w:rPr>
                <w:noProof/>
                <w:webHidden/>
                <w:sz w:val="22"/>
                <w:szCs w:val="22"/>
              </w:rPr>
              <w:fldChar w:fldCharType="separate"/>
            </w:r>
            <w:r w:rsidR="00293190">
              <w:rPr>
                <w:noProof/>
                <w:webHidden/>
                <w:sz w:val="22"/>
                <w:szCs w:val="22"/>
              </w:rPr>
              <w:t>57</w:t>
            </w:r>
            <w:r w:rsidRPr="006179D2">
              <w:rPr>
                <w:noProof/>
                <w:webHidden/>
                <w:sz w:val="22"/>
                <w:szCs w:val="22"/>
              </w:rPr>
              <w:fldChar w:fldCharType="end"/>
            </w:r>
          </w:hyperlink>
        </w:p>
        <w:p w14:paraId="322ED624" w14:textId="73A092BF"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60" w:history="1">
            <w:r w:rsidRPr="006179D2">
              <w:rPr>
                <w:rStyle w:val="Hyperlink"/>
                <w:noProof/>
                <w:sz w:val="22"/>
                <w:szCs w:val="22"/>
              </w:rPr>
              <w:t>4.1.</w:t>
            </w:r>
            <w:r w:rsidRPr="006179D2">
              <w:rPr>
                <w:smallCaps w:val="0"/>
                <w:noProof/>
                <w:sz w:val="22"/>
                <w:szCs w:val="22"/>
                <w:lang w:val="en-ID" w:eastAsia="en-ID"/>
              </w:rPr>
              <w:tab/>
            </w:r>
            <w:r w:rsidRPr="006179D2">
              <w:rPr>
                <w:rStyle w:val="Hyperlink"/>
                <w:noProof/>
                <w:sz w:val="22"/>
                <w:szCs w:val="22"/>
              </w:rPr>
              <w:t>Persiapan Lingkungan Sistem</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_Toc218276660 \h </w:instrText>
            </w:r>
            <w:r w:rsidRPr="006179D2">
              <w:rPr>
                <w:noProof/>
                <w:webHidden/>
                <w:sz w:val="22"/>
                <w:szCs w:val="22"/>
              </w:rPr>
            </w:r>
            <w:r w:rsidRPr="006179D2">
              <w:rPr>
                <w:noProof/>
                <w:webHidden/>
                <w:sz w:val="22"/>
                <w:szCs w:val="22"/>
              </w:rPr>
              <w:fldChar w:fldCharType="separate"/>
            </w:r>
            <w:r w:rsidR="00293190">
              <w:rPr>
                <w:noProof/>
                <w:webHidden/>
                <w:sz w:val="22"/>
                <w:szCs w:val="22"/>
              </w:rPr>
              <w:t>57</w:t>
            </w:r>
            <w:r w:rsidRPr="006179D2">
              <w:rPr>
                <w:noProof/>
                <w:webHidden/>
                <w:sz w:val="22"/>
                <w:szCs w:val="22"/>
              </w:rPr>
              <w:fldChar w:fldCharType="end"/>
            </w:r>
          </w:hyperlink>
        </w:p>
        <w:p w14:paraId="49D9E7A3" w14:textId="684BC7F3"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61" w:history="1">
            <w:r w:rsidRPr="006179D2">
              <w:rPr>
                <w:rStyle w:val="Hyperlink"/>
                <w:noProof/>
                <w:sz w:val="22"/>
                <w:szCs w:val="22"/>
              </w:rPr>
              <w:t>4.2.</w:t>
            </w:r>
            <w:r w:rsidRPr="006179D2">
              <w:rPr>
                <w:smallCaps w:val="0"/>
                <w:noProof/>
                <w:sz w:val="22"/>
                <w:szCs w:val="22"/>
                <w:lang w:val="en-ID" w:eastAsia="en-ID"/>
              </w:rPr>
              <w:tab/>
            </w:r>
            <w:r w:rsidRPr="006179D2">
              <w:rPr>
                <w:rStyle w:val="Hyperlink"/>
                <w:noProof/>
                <w:sz w:val="22"/>
                <w:szCs w:val="22"/>
              </w:rPr>
              <w:t>Inisialisasi dan Menjalankan Infrastruktur Sistem</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_Toc218276661 \h </w:instrText>
            </w:r>
            <w:r w:rsidRPr="006179D2">
              <w:rPr>
                <w:noProof/>
                <w:webHidden/>
                <w:sz w:val="22"/>
                <w:szCs w:val="22"/>
              </w:rPr>
            </w:r>
            <w:r w:rsidRPr="006179D2">
              <w:rPr>
                <w:noProof/>
                <w:webHidden/>
                <w:sz w:val="22"/>
                <w:szCs w:val="22"/>
              </w:rPr>
              <w:fldChar w:fldCharType="separate"/>
            </w:r>
            <w:r w:rsidR="00293190">
              <w:rPr>
                <w:noProof/>
                <w:webHidden/>
                <w:sz w:val="22"/>
                <w:szCs w:val="22"/>
              </w:rPr>
              <w:t>58</w:t>
            </w:r>
            <w:r w:rsidRPr="006179D2">
              <w:rPr>
                <w:noProof/>
                <w:webHidden/>
                <w:sz w:val="22"/>
                <w:szCs w:val="22"/>
              </w:rPr>
              <w:fldChar w:fldCharType="end"/>
            </w:r>
          </w:hyperlink>
        </w:p>
        <w:p w14:paraId="479839C5" w14:textId="1E1C99AC"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62" w:history="1">
            <w:r w:rsidRPr="006179D2">
              <w:rPr>
                <w:rStyle w:val="Hyperlink"/>
                <w:noProof/>
                <w:sz w:val="22"/>
                <w:szCs w:val="22"/>
              </w:rPr>
              <w:t>4.3.</w:t>
            </w:r>
            <w:r w:rsidRPr="006179D2">
              <w:rPr>
                <w:smallCaps w:val="0"/>
                <w:noProof/>
                <w:sz w:val="22"/>
                <w:szCs w:val="22"/>
                <w:lang w:val="en-ID" w:eastAsia="en-ID"/>
              </w:rPr>
              <w:tab/>
            </w:r>
            <w:r w:rsidRPr="006179D2">
              <w:rPr>
                <w:rStyle w:val="Hyperlink"/>
                <w:noProof/>
                <w:sz w:val="22"/>
                <w:szCs w:val="22"/>
              </w:rPr>
              <w:t>Konfigurasi Awal dan Akses Layanan</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_Toc218276662 \h </w:instrText>
            </w:r>
            <w:r w:rsidRPr="006179D2">
              <w:rPr>
                <w:noProof/>
                <w:webHidden/>
                <w:sz w:val="22"/>
                <w:szCs w:val="22"/>
              </w:rPr>
            </w:r>
            <w:r w:rsidRPr="006179D2">
              <w:rPr>
                <w:noProof/>
                <w:webHidden/>
                <w:sz w:val="22"/>
                <w:szCs w:val="22"/>
              </w:rPr>
              <w:fldChar w:fldCharType="separate"/>
            </w:r>
            <w:r w:rsidR="00293190">
              <w:rPr>
                <w:noProof/>
                <w:webHidden/>
                <w:sz w:val="22"/>
                <w:szCs w:val="22"/>
              </w:rPr>
              <w:t>58</w:t>
            </w:r>
            <w:r w:rsidRPr="006179D2">
              <w:rPr>
                <w:noProof/>
                <w:webHidden/>
                <w:sz w:val="22"/>
                <w:szCs w:val="22"/>
              </w:rPr>
              <w:fldChar w:fldCharType="end"/>
            </w:r>
          </w:hyperlink>
        </w:p>
        <w:p w14:paraId="35ED2770" w14:textId="1798F8E3"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63" w:history="1">
            <w:r w:rsidRPr="006179D2">
              <w:rPr>
                <w:rStyle w:val="Hyperlink"/>
                <w:noProof/>
                <w:sz w:val="22"/>
                <w:szCs w:val="22"/>
              </w:rPr>
              <w:t>4.4.</w:t>
            </w:r>
            <w:r w:rsidRPr="006179D2">
              <w:rPr>
                <w:smallCaps w:val="0"/>
                <w:noProof/>
                <w:sz w:val="22"/>
                <w:szCs w:val="22"/>
                <w:lang w:val="en-ID" w:eastAsia="en-ID"/>
              </w:rPr>
              <w:tab/>
            </w:r>
            <w:r w:rsidRPr="006179D2">
              <w:rPr>
                <w:rStyle w:val="Hyperlink"/>
                <w:noProof/>
                <w:sz w:val="22"/>
                <w:szCs w:val="22"/>
              </w:rPr>
              <w:t>Eksekusi Pipeline Data Lakehouse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_Toc218276663 \h </w:instrText>
            </w:r>
            <w:r w:rsidRPr="006179D2">
              <w:rPr>
                <w:noProof/>
                <w:webHidden/>
                <w:sz w:val="22"/>
                <w:szCs w:val="22"/>
              </w:rPr>
            </w:r>
            <w:r w:rsidRPr="006179D2">
              <w:rPr>
                <w:noProof/>
                <w:webHidden/>
                <w:sz w:val="22"/>
                <w:szCs w:val="22"/>
              </w:rPr>
              <w:fldChar w:fldCharType="separate"/>
            </w:r>
            <w:r w:rsidR="00293190">
              <w:rPr>
                <w:noProof/>
                <w:webHidden/>
                <w:sz w:val="22"/>
                <w:szCs w:val="22"/>
              </w:rPr>
              <w:t>59</w:t>
            </w:r>
            <w:r w:rsidRPr="006179D2">
              <w:rPr>
                <w:noProof/>
                <w:webHidden/>
                <w:sz w:val="22"/>
                <w:szCs w:val="22"/>
              </w:rPr>
              <w:fldChar w:fldCharType="end"/>
            </w:r>
          </w:hyperlink>
        </w:p>
        <w:p w14:paraId="660ECA9A" w14:textId="67E52976"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64" w:history="1">
            <w:r w:rsidRPr="006179D2">
              <w:rPr>
                <w:rStyle w:val="Hyperlink"/>
                <w:noProof/>
                <w:sz w:val="22"/>
                <w:szCs w:val="22"/>
              </w:rPr>
              <w:t>4.5.</w:t>
            </w:r>
            <w:r w:rsidRPr="006179D2">
              <w:rPr>
                <w:smallCaps w:val="0"/>
                <w:noProof/>
                <w:sz w:val="22"/>
                <w:szCs w:val="22"/>
                <w:lang w:val="en-ID" w:eastAsia="en-ID"/>
              </w:rPr>
              <w:tab/>
            </w:r>
            <w:r w:rsidRPr="006179D2">
              <w:rPr>
                <w:rStyle w:val="Hyperlink"/>
                <w:noProof/>
                <w:sz w:val="22"/>
                <w:szCs w:val="22"/>
              </w:rPr>
              <w:t>Eksekusi Pipeline Data Lakehouse</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_Toc218276664 \h </w:instrText>
            </w:r>
            <w:r w:rsidRPr="006179D2">
              <w:rPr>
                <w:noProof/>
                <w:webHidden/>
                <w:sz w:val="22"/>
                <w:szCs w:val="22"/>
              </w:rPr>
            </w:r>
            <w:r w:rsidRPr="006179D2">
              <w:rPr>
                <w:noProof/>
                <w:webHidden/>
                <w:sz w:val="22"/>
                <w:szCs w:val="22"/>
              </w:rPr>
              <w:fldChar w:fldCharType="separate"/>
            </w:r>
            <w:r w:rsidR="00293190">
              <w:rPr>
                <w:noProof/>
                <w:webHidden/>
                <w:sz w:val="22"/>
                <w:szCs w:val="22"/>
              </w:rPr>
              <w:t>61</w:t>
            </w:r>
            <w:r w:rsidRPr="006179D2">
              <w:rPr>
                <w:noProof/>
                <w:webHidden/>
                <w:sz w:val="22"/>
                <w:szCs w:val="22"/>
              </w:rPr>
              <w:fldChar w:fldCharType="end"/>
            </w:r>
          </w:hyperlink>
        </w:p>
        <w:p w14:paraId="607F6AC2" w14:textId="5C6707F3"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65" w:history="1">
            <w:r w:rsidRPr="006179D2">
              <w:rPr>
                <w:rStyle w:val="Hyperlink"/>
                <w:noProof/>
                <w:sz w:val="22"/>
                <w:szCs w:val="22"/>
              </w:rPr>
              <w:t>4.6.</w:t>
            </w:r>
            <w:r w:rsidRPr="006179D2">
              <w:rPr>
                <w:smallCaps w:val="0"/>
                <w:noProof/>
                <w:sz w:val="22"/>
                <w:szCs w:val="22"/>
                <w:lang w:val="en-ID" w:eastAsia="en-ID"/>
              </w:rPr>
              <w:tab/>
            </w:r>
            <w:r w:rsidRPr="006179D2">
              <w:rPr>
                <w:rStyle w:val="Hyperlink"/>
                <w:noProof/>
                <w:sz w:val="22"/>
                <w:szCs w:val="22"/>
              </w:rPr>
              <w:t>Visualisasi dan Hasil Analisis Preskriptif</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_Toc218276665 \h </w:instrText>
            </w:r>
            <w:r w:rsidRPr="006179D2">
              <w:rPr>
                <w:noProof/>
                <w:webHidden/>
                <w:sz w:val="22"/>
                <w:szCs w:val="22"/>
              </w:rPr>
            </w:r>
            <w:r w:rsidRPr="006179D2">
              <w:rPr>
                <w:noProof/>
                <w:webHidden/>
                <w:sz w:val="22"/>
                <w:szCs w:val="22"/>
              </w:rPr>
              <w:fldChar w:fldCharType="separate"/>
            </w:r>
            <w:r w:rsidR="00293190">
              <w:rPr>
                <w:noProof/>
                <w:webHidden/>
                <w:sz w:val="22"/>
                <w:szCs w:val="22"/>
              </w:rPr>
              <w:t>61</w:t>
            </w:r>
            <w:r w:rsidRPr="006179D2">
              <w:rPr>
                <w:noProof/>
                <w:webHidden/>
                <w:sz w:val="22"/>
                <w:szCs w:val="22"/>
              </w:rPr>
              <w:fldChar w:fldCharType="end"/>
            </w:r>
          </w:hyperlink>
        </w:p>
        <w:p w14:paraId="132F7523" w14:textId="2690D05C" w:rsidR="006179D2" w:rsidRPr="006179D2" w:rsidRDefault="006179D2" w:rsidP="006179D2">
          <w:pPr>
            <w:pStyle w:val="TOC1"/>
            <w:rPr>
              <w:b w:val="0"/>
              <w:bCs w:val="0"/>
              <w:caps w:val="0"/>
              <w:noProof/>
              <w:sz w:val="22"/>
              <w:szCs w:val="22"/>
              <w:lang w:val="en-ID" w:eastAsia="en-ID"/>
            </w:rPr>
          </w:pPr>
          <w:hyperlink w:anchor="_Toc218276666" w:history="1">
            <w:r w:rsidRPr="006179D2">
              <w:rPr>
                <w:rStyle w:val="Hyperlink"/>
                <w:noProof/>
                <w:sz w:val="22"/>
                <w:szCs w:val="22"/>
              </w:rPr>
              <w:t>BAB V</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_Toc218276666 \h </w:instrText>
            </w:r>
            <w:r w:rsidRPr="006179D2">
              <w:rPr>
                <w:noProof/>
                <w:webHidden/>
                <w:sz w:val="22"/>
                <w:szCs w:val="22"/>
              </w:rPr>
            </w:r>
            <w:r w:rsidRPr="006179D2">
              <w:rPr>
                <w:noProof/>
                <w:webHidden/>
                <w:sz w:val="22"/>
                <w:szCs w:val="22"/>
              </w:rPr>
              <w:fldChar w:fldCharType="separate"/>
            </w:r>
            <w:r w:rsidR="00293190">
              <w:rPr>
                <w:noProof/>
                <w:webHidden/>
                <w:sz w:val="22"/>
                <w:szCs w:val="22"/>
              </w:rPr>
              <w:t>63</w:t>
            </w:r>
            <w:r w:rsidRPr="006179D2">
              <w:rPr>
                <w:noProof/>
                <w:webHidden/>
                <w:sz w:val="22"/>
                <w:szCs w:val="22"/>
              </w:rPr>
              <w:fldChar w:fldCharType="end"/>
            </w:r>
          </w:hyperlink>
        </w:p>
        <w:p w14:paraId="1EAD7F55" w14:textId="46148739"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67" w:history="1">
            <w:r w:rsidRPr="006179D2">
              <w:rPr>
                <w:rStyle w:val="Hyperlink"/>
                <w:noProof/>
                <w:sz w:val="22"/>
                <w:szCs w:val="22"/>
              </w:rPr>
              <w:t>5.1.</w:t>
            </w:r>
            <w:r w:rsidRPr="006179D2">
              <w:rPr>
                <w:smallCaps w:val="0"/>
                <w:noProof/>
                <w:sz w:val="22"/>
                <w:szCs w:val="22"/>
                <w:lang w:val="en-ID" w:eastAsia="en-ID"/>
              </w:rPr>
              <w:tab/>
            </w:r>
            <w:r w:rsidRPr="006179D2">
              <w:rPr>
                <w:rStyle w:val="Hyperlink"/>
                <w:noProof/>
                <w:sz w:val="22"/>
                <w:szCs w:val="22"/>
              </w:rPr>
              <w:t>Insight Implementasi</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_Toc218276667 \h </w:instrText>
            </w:r>
            <w:r w:rsidRPr="006179D2">
              <w:rPr>
                <w:noProof/>
                <w:webHidden/>
                <w:sz w:val="22"/>
                <w:szCs w:val="22"/>
              </w:rPr>
            </w:r>
            <w:r w:rsidRPr="006179D2">
              <w:rPr>
                <w:noProof/>
                <w:webHidden/>
                <w:sz w:val="22"/>
                <w:szCs w:val="22"/>
              </w:rPr>
              <w:fldChar w:fldCharType="separate"/>
            </w:r>
            <w:r w:rsidR="00293190">
              <w:rPr>
                <w:noProof/>
                <w:webHidden/>
                <w:sz w:val="22"/>
                <w:szCs w:val="22"/>
              </w:rPr>
              <w:t>63</w:t>
            </w:r>
            <w:r w:rsidRPr="006179D2">
              <w:rPr>
                <w:noProof/>
                <w:webHidden/>
                <w:sz w:val="22"/>
                <w:szCs w:val="22"/>
              </w:rPr>
              <w:fldChar w:fldCharType="end"/>
            </w:r>
          </w:hyperlink>
        </w:p>
        <w:p w14:paraId="00FA9B87" w14:textId="05E9DB23" w:rsidR="006179D2" w:rsidRPr="006179D2" w:rsidRDefault="006179D2" w:rsidP="006179D2">
          <w:pPr>
            <w:pStyle w:val="TOC2"/>
            <w:tabs>
              <w:tab w:val="left" w:pos="880"/>
              <w:tab w:val="right" w:leader="dot" w:pos="9062"/>
            </w:tabs>
            <w:spacing w:line="360" w:lineRule="auto"/>
            <w:rPr>
              <w:smallCaps w:val="0"/>
              <w:noProof/>
              <w:sz w:val="22"/>
              <w:szCs w:val="22"/>
              <w:lang w:val="en-ID" w:eastAsia="en-ID"/>
            </w:rPr>
          </w:pPr>
          <w:hyperlink w:anchor="_Toc218276668" w:history="1">
            <w:r w:rsidRPr="006179D2">
              <w:rPr>
                <w:rStyle w:val="Hyperlink"/>
                <w:noProof/>
                <w:sz w:val="22"/>
                <w:szCs w:val="22"/>
              </w:rPr>
              <w:t>5.2.</w:t>
            </w:r>
            <w:r w:rsidRPr="006179D2">
              <w:rPr>
                <w:smallCaps w:val="0"/>
                <w:noProof/>
                <w:sz w:val="22"/>
                <w:szCs w:val="22"/>
                <w:lang w:val="en-ID" w:eastAsia="en-ID"/>
              </w:rPr>
              <w:tab/>
            </w:r>
            <w:r w:rsidRPr="006179D2">
              <w:rPr>
                <w:rStyle w:val="Hyperlink"/>
                <w:noProof/>
                <w:sz w:val="22"/>
                <w:szCs w:val="22"/>
              </w:rPr>
              <w:t>Insight dari Dashboard</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_Toc218276668 \h </w:instrText>
            </w:r>
            <w:r w:rsidRPr="006179D2">
              <w:rPr>
                <w:noProof/>
                <w:webHidden/>
                <w:sz w:val="22"/>
                <w:szCs w:val="22"/>
              </w:rPr>
            </w:r>
            <w:r w:rsidRPr="006179D2">
              <w:rPr>
                <w:noProof/>
                <w:webHidden/>
                <w:sz w:val="22"/>
                <w:szCs w:val="22"/>
              </w:rPr>
              <w:fldChar w:fldCharType="separate"/>
            </w:r>
            <w:r w:rsidR="00293190">
              <w:rPr>
                <w:noProof/>
                <w:webHidden/>
                <w:sz w:val="22"/>
                <w:szCs w:val="22"/>
              </w:rPr>
              <w:t>63</w:t>
            </w:r>
            <w:r w:rsidRPr="006179D2">
              <w:rPr>
                <w:noProof/>
                <w:webHidden/>
                <w:sz w:val="22"/>
                <w:szCs w:val="22"/>
              </w:rPr>
              <w:fldChar w:fldCharType="end"/>
            </w:r>
          </w:hyperlink>
        </w:p>
        <w:p w14:paraId="292D2DA3" w14:textId="4CBF703A" w:rsidR="006179D2" w:rsidRPr="006179D2" w:rsidRDefault="006179D2" w:rsidP="006179D2">
          <w:pPr>
            <w:pStyle w:val="TOC1"/>
            <w:rPr>
              <w:b w:val="0"/>
              <w:bCs w:val="0"/>
              <w:caps w:val="0"/>
              <w:noProof/>
              <w:sz w:val="22"/>
              <w:szCs w:val="22"/>
              <w:lang w:val="en-ID" w:eastAsia="en-ID"/>
            </w:rPr>
          </w:pPr>
          <w:hyperlink w:anchor="_Toc218276669" w:history="1">
            <w:r w:rsidRPr="006179D2">
              <w:rPr>
                <w:rStyle w:val="Hyperlink"/>
                <w:noProof/>
                <w:sz w:val="22"/>
                <w:szCs w:val="22"/>
              </w:rPr>
              <w:t>Daftar Pustaka</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_Toc218276669 \h </w:instrText>
            </w:r>
            <w:r w:rsidRPr="006179D2">
              <w:rPr>
                <w:noProof/>
                <w:webHidden/>
                <w:sz w:val="22"/>
                <w:szCs w:val="22"/>
              </w:rPr>
            </w:r>
            <w:r w:rsidRPr="006179D2">
              <w:rPr>
                <w:noProof/>
                <w:webHidden/>
                <w:sz w:val="22"/>
                <w:szCs w:val="22"/>
              </w:rPr>
              <w:fldChar w:fldCharType="separate"/>
            </w:r>
            <w:r w:rsidR="00293190">
              <w:rPr>
                <w:noProof/>
                <w:webHidden/>
                <w:sz w:val="22"/>
                <w:szCs w:val="22"/>
              </w:rPr>
              <w:t>64</w:t>
            </w:r>
            <w:r w:rsidRPr="006179D2">
              <w:rPr>
                <w:noProof/>
                <w:webHidden/>
                <w:sz w:val="22"/>
                <w:szCs w:val="22"/>
              </w:rPr>
              <w:fldChar w:fldCharType="end"/>
            </w:r>
          </w:hyperlink>
        </w:p>
        <w:p w14:paraId="453C8468" w14:textId="4F74AC2C" w:rsidR="006179D2" w:rsidRPr="006179D2" w:rsidRDefault="006179D2" w:rsidP="006179D2">
          <w:pPr>
            <w:pStyle w:val="TOC1"/>
            <w:rPr>
              <w:b w:val="0"/>
              <w:bCs w:val="0"/>
              <w:caps w:val="0"/>
              <w:noProof/>
              <w:sz w:val="22"/>
              <w:szCs w:val="22"/>
              <w:lang w:val="en-ID" w:eastAsia="en-ID"/>
            </w:rPr>
          </w:pPr>
          <w:hyperlink w:anchor="_Toc218276670" w:history="1">
            <w:r w:rsidRPr="006179D2">
              <w:rPr>
                <w:rStyle w:val="Hyperlink"/>
                <w:noProof/>
                <w:sz w:val="22"/>
                <w:szCs w:val="22"/>
              </w:rPr>
              <w:t>Lampiran</w:t>
            </w:r>
            <w:r w:rsidRPr="006179D2">
              <w:rPr>
                <w:noProof/>
                <w:webHidden/>
                <w:sz w:val="22"/>
                <w:szCs w:val="22"/>
              </w:rPr>
              <w:tab/>
            </w:r>
            <w:r w:rsidRPr="006179D2">
              <w:rPr>
                <w:noProof/>
                <w:webHidden/>
                <w:sz w:val="22"/>
                <w:szCs w:val="22"/>
              </w:rPr>
              <w:fldChar w:fldCharType="begin"/>
            </w:r>
            <w:r w:rsidRPr="006179D2">
              <w:rPr>
                <w:noProof/>
                <w:webHidden/>
                <w:sz w:val="22"/>
                <w:szCs w:val="22"/>
              </w:rPr>
              <w:instrText xml:space="preserve"> PAGEREF _Toc218276670 \h </w:instrText>
            </w:r>
            <w:r w:rsidRPr="006179D2">
              <w:rPr>
                <w:noProof/>
                <w:webHidden/>
                <w:sz w:val="22"/>
                <w:szCs w:val="22"/>
              </w:rPr>
            </w:r>
            <w:r w:rsidRPr="006179D2">
              <w:rPr>
                <w:noProof/>
                <w:webHidden/>
                <w:sz w:val="22"/>
                <w:szCs w:val="22"/>
              </w:rPr>
              <w:fldChar w:fldCharType="separate"/>
            </w:r>
            <w:r w:rsidR="00293190">
              <w:rPr>
                <w:noProof/>
                <w:webHidden/>
                <w:sz w:val="22"/>
                <w:szCs w:val="22"/>
              </w:rPr>
              <w:t>65</w:t>
            </w:r>
            <w:r w:rsidRPr="006179D2">
              <w:rPr>
                <w:noProof/>
                <w:webHidden/>
                <w:sz w:val="22"/>
                <w:szCs w:val="22"/>
              </w:rPr>
              <w:fldChar w:fldCharType="end"/>
            </w:r>
          </w:hyperlink>
        </w:p>
        <w:p w14:paraId="2909C35F" w14:textId="3DB065FB" w:rsidR="43DFE323" w:rsidRPr="005735E8" w:rsidRDefault="43DFE323" w:rsidP="006179D2">
          <w:pPr>
            <w:pStyle w:val="TOC1"/>
            <w:rPr>
              <w:rStyle w:val="Hyperlink"/>
              <w:sz w:val="22"/>
              <w:szCs w:val="22"/>
            </w:rPr>
          </w:pPr>
          <w:r w:rsidRPr="006179D2">
            <w:rPr>
              <w:sz w:val="22"/>
              <w:szCs w:val="22"/>
            </w:rPr>
            <w:fldChar w:fldCharType="end"/>
          </w:r>
        </w:p>
      </w:sdtContent>
    </w:sdt>
    <w:p w14:paraId="1D4CE6FA" w14:textId="02D4B341" w:rsidR="00943B17" w:rsidRDefault="00943B17"/>
    <w:p w14:paraId="3B7017E7" w14:textId="77777777" w:rsidR="00943B17" w:rsidRDefault="00943B17"/>
    <w:p w14:paraId="0CF29CC0" w14:textId="77777777" w:rsidR="00EA64FE" w:rsidRDefault="00EA64FE" w:rsidP="00EA64FE">
      <w:r>
        <w:br w:type="page"/>
      </w:r>
    </w:p>
    <w:p w14:paraId="4C325A56" w14:textId="7E47F2C1" w:rsidR="00EA64FE" w:rsidRPr="00DA73AE" w:rsidRDefault="00EA64FE" w:rsidP="43DFE323">
      <w:pPr>
        <w:pStyle w:val="Heading1"/>
        <w:spacing w:after="240"/>
        <w:jc w:val="center"/>
        <w:rPr>
          <w:rFonts w:asciiTheme="minorHAnsi" w:hAnsiTheme="minorHAnsi"/>
          <w:sz w:val="24"/>
          <w:szCs w:val="24"/>
        </w:rPr>
      </w:pPr>
      <w:bookmarkStart w:id="4" w:name="_Toc217252309"/>
      <w:bookmarkStart w:id="5" w:name="_Toc218276615"/>
      <w:r w:rsidRPr="43DFE323">
        <w:rPr>
          <w:rFonts w:asciiTheme="minorHAnsi" w:hAnsiTheme="minorHAnsi"/>
          <w:sz w:val="24"/>
          <w:szCs w:val="24"/>
        </w:rPr>
        <w:lastRenderedPageBreak/>
        <w:t>Daftar Gambar</w:t>
      </w:r>
      <w:bookmarkEnd w:id="4"/>
      <w:bookmarkEnd w:id="5"/>
    </w:p>
    <w:p w14:paraId="6380D5BB" w14:textId="66604DF4" w:rsidR="006179D2" w:rsidRDefault="00B351AA">
      <w:pPr>
        <w:pStyle w:val="TableofFigures"/>
        <w:tabs>
          <w:tab w:val="right" w:leader="dot" w:pos="9062"/>
        </w:tabs>
        <w:rPr>
          <w:noProof/>
          <w:lang w:val="en-ID" w:eastAsia="en-ID"/>
        </w:rPr>
      </w:pPr>
      <w:r>
        <w:fldChar w:fldCharType="begin"/>
      </w:r>
      <w:r>
        <w:instrText xml:space="preserve"> TOC \h \z \c "Gambar" </w:instrText>
      </w:r>
      <w:r>
        <w:fldChar w:fldCharType="separate"/>
      </w:r>
      <w:hyperlink w:anchor="_Toc218276738" w:history="1">
        <w:r w:rsidR="006179D2" w:rsidRPr="000419CE">
          <w:rPr>
            <w:rStyle w:val="Hyperlink"/>
            <w:i/>
            <w:iCs/>
            <w:noProof/>
          </w:rPr>
          <w:t>Gambar 2.1 Rancangan Arsitektur Data Lakehouse</w:t>
        </w:r>
        <w:r w:rsidR="006179D2">
          <w:rPr>
            <w:noProof/>
            <w:webHidden/>
          </w:rPr>
          <w:tab/>
        </w:r>
        <w:r w:rsidR="006179D2">
          <w:rPr>
            <w:noProof/>
            <w:webHidden/>
          </w:rPr>
          <w:fldChar w:fldCharType="begin"/>
        </w:r>
        <w:r w:rsidR="006179D2">
          <w:rPr>
            <w:noProof/>
            <w:webHidden/>
          </w:rPr>
          <w:instrText xml:space="preserve"> PAGEREF _Toc218276738 \h </w:instrText>
        </w:r>
        <w:r w:rsidR="006179D2">
          <w:rPr>
            <w:noProof/>
            <w:webHidden/>
          </w:rPr>
        </w:r>
        <w:r w:rsidR="006179D2">
          <w:rPr>
            <w:noProof/>
            <w:webHidden/>
          </w:rPr>
          <w:fldChar w:fldCharType="separate"/>
        </w:r>
        <w:r w:rsidR="00293190">
          <w:rPr>
            <w:noProof/>
            <w:webHidden/>
          </w:rPr>
          <w:t>11</w:t>
        </w:r>
        <w:r w:rsidR="006179D2">
          <w:rPr>
            <w:noProof/>
            <w:webHidden/>
          </w:rPr>
          <w:fldChar w:fldCharType="end"/>
        </w:r>
      </w:hyperlink>
    </w:p>
    <w:p w14:paraId="60945BBF" w14:textId="4018EDC9" w:rsidR="006179D2" w:rsidRDefault="006179D2">
      <w:pPr>
        <w:pStyle w:val="TableofFigures"/>
        <w:tabs>
          <w:tab w:val="right" w:leader="dot" w:pos="9062"/>
        </w:tabs>
        <w:rPr>
          <w:noProof/>
          <w:lang w:val="en-ID" w:eastAsia="en-ID"/>
        </w:rPr>
      </w:pPr>
      <w:hyperlink w:anchor="_Toc218276739" w:history="1">
        <w:r w:rsidRPr="000419CE">
          <w:rPr>
            <w:rStyle w:val="Hyperlink"/>
            <w:i/>
            <w:iCs/>
            <w:noProof/>
          </w:rPr>
          <w:t>Gambar 2.2 Relasi Tabel Aktivitas</w:t>
        </w:r>
        <w:r>
          <w:rPr>
            <w:noProof/>
            <w:webHidden/>
          </w:rPr>
          <w:tab/>
        </w:r>
        <w:r>
          <w:rPr>
            <w:noProof/>
            <w:webHidden/>
          </w:rPr>
          <w:fldChar w:fldCharType="begin"/>
        </w:r>
        <w:r>
          <w:rPr>
            <w:noProof/>
            <w:webHidden/>
          </w:rPr>
          <w:instrText xml:space="preserve"> PAGEREF _Toc218276739 \h </w:instrText>
        </w:r>
        <w:r>
          <w:rPr>
            <w:noProof/>
            <w:webHidden/>
          </w:rPr>
        </w:r>
        <w:r>
          <w:rPr>
            <w:noProof/>
            <w:webHidden/>
          </w:rPr>
          <w:fldChar w:fldCharType="separate"/>
        </w:r>
        <w:r w:rsidR="00293190">
          <w:rPr>
            <w:noProof/>
            <w:webHidden/>
          </w:rPr>
          <w:t>12</w:t>
        </w:r>
        <w:r>
          <w:rPr>
            <w:noProof/>
            <w:webHidden/>
          </w:rPr>
          <w:fldChar w:fldCharType="end"/>
        </w:r>
      </w:hyperlink>
    </w:p>
    <w:p w14:paraId="36908F0C" w14:textId="685E7401" w:rsidR="006179D2" w:rsidRDefault="006179D2">
      <w:pPr>
        <w:pStyle w:val="TableofFigures"/>
        <w:tabs>
          <w:tab w:val="right" w:leader="dot" w:pos="9062"/>
        </w:tabs>
        <w:rPr>
          <w:noProof/>
          <w:lang w:val="en-ID" w:eastAsia="en-ID"/>
        </w:rPr>
      </w:pPr>
      <w:hyperlink w:anchor="_Toc218276740" w:history="1">
        <w:r w:rsidRPr="000419CE">
          <w:rPr>
            <w:rStyle w:val="Hyperlink"/>
            <w:i/>
            <w:iCs/>
            <w:noProof/>
          </w:rPr>
          <w:t>Gambar 2.3 Rancangan Pipeline ELT dan ETL</w:t>
        </w:r>
        <w:r>
          <w:rPr>
            <w:noProof/>
            <w:webHidden/>
          </w:rPr>
          <w:tab/>
        </w:r>
        <w:r>
          <w:rPr>
            <w:noProof/>
            <w:webHidden/>
          </w:rPr>
          <w:fldChar w:fldCharType="begin"/>
        </w:r>
        <w:r>
          <w:rPr>
            <w:noProof/>
            <w:webHidden/>
          </w:rPr>
          <w:instrText xml:space="preserve"> PAGEREF _Toc218276740 \h </w:instrText>
        </w:r>
        <w:r>
          <w:rPr>
            <w:noProof/>
            <w:webHidden/>
          </w:rPr>
        </w:r>
        <w:r>
          <w:rPr>
            <w:noProof/>
            <w:webHidden/>
          </w:rPr>
          <w:fldChar w:fldCharType="separate"/>
        </w:r>
        <w:r w:rsidR="00293190">
          <w:rPr>
            <w:noProof/>
            <w:webHidden/>
          </w:rPr>
          <w:t>18</w:t>
        </w:r>
        <w:r>
          <w:rPr>
            <w:noProof/>
            <w:webHidden/>
          </w:rPr>
          <w:fldChar w:fldCharType="end"/>
        </w:r>
      </w:hyperlink>
    </w:p>
    <w:p w14:paraId="62CC7EF9" w14:textId="1B6EB8F4" w:rsidR="006179D2" w:rsidRDefault="006179D2">
      <w:pPr>
        <w:pStyle w:val="TableofFigures"/>
        <w:tabs>
          <w:tab w:val="right" w:leader="dot" w:pos="9062"/>
        </w:tabs>
        <w:rPr>
          <w:noProof/>
          <w:lang w:val="en-ID" w:eastAsia="en-ID"/>
        </w:rPr>
      </w:pPr>
      <w:hyperlink w:anchor="_Toc218276741" w:history="1">
        <w:r w:rsidRPr="000419CE">
          <w:rPr>
            <w:rStyle w:val="Hyperlink"/>
            <w:i/>
            <w:iCs/>
            <w:noProof/>
          </w:rPr>
          <w:t>Gambar 2.4 Tahap Ingest pada ELT</w:t>
        </w:r>
        <w:r>
          <w:rPr>
            <w:noProof/>
            <w:webHidden/>
          </w:rPr>
          <w:tab/>
        </w:r>
        <w:r>
          <w:rPr>
            <w:noProof/>
            <w:webHidden/>
          </w:rPr>
          <w:fldChar w:fldCharType="begin"/>
        </w:r>
        <w:r>
          <w:rPr>
            <w:noProof/>
            <w:webHidden/>
          </w:rPr>
          <w:instrText xml:space="preserve"> PAGEREF _Toc218276741 \h </w:instrText>
        </w:r>
        <w:r>
          <w:rPr>
            <w:noProof/>
            <w:webHidden/>
          </w:rPr>
        </w:r>
        <w:r>
          <w:rPr>
            <w:noProof/>
            <w:webHidden/>
          </w:rPr>
          <w:fldChar w:fldCharType="separate"/>
        </w:r>
        <w:r w:rsidR="00293190">
          <w:rPr>
            <w:noProof/>
            <w:webHidden/>
          </w:rPr>
          <w:t>19</w:t>
        </w:r>
        <w:r>
          <w:rPr>
            <w:noProof/>
            <w:webHidden/>
          </w:rPr>
          <w:fldChar w:fldCharType="end"/>
        </w:r>
      </w:hyperlink>
    </w:p>
    <w:p w14:paraId="5A2FF876" w14:textId="606A47CE" w:rsidR="006179D2" w:rsidRDefault="006179D2">
      <w:pPr>
        <w:pStyle w:val="TableofFigures"/>
        <w:tabs>
          <w:tab w:val="right" w:leader="dot" w:pos="9062"/>
        </w:tabs>
        <w:rPr>
          <w:noProof/>
          <w:lang w:val="en-ID" w:eastAsia="en-ID"/>
        </w:rPr>
      </w:pPr>
      <w:hyperlink w:anchor="_Toc218276742" w:history="1">
        <w:r w:rsidRPr="000419CE">
          <w:rPr>
            <w:rStyle w:val="Hyperlink"/>
            <w:i/>
            <w:iCs/>
            <w:noProof/>
          </w:rPr>
          <w:t>Gambar 2.5 Proses Transform (ETL) Data Ke Clean Zone</w:t>
        </w:r>
        <w:r>
          <w:rPr>
            <w:noProof/>
            <w:webHidden/>
          </w:rPr>
          <w:tab/>
        </w:r>
        <w:r>
          <w:rPr>
            <w:noProof/>
            <w:webHidden/>
          </w:rPr>
          <w:fldChar w:fldCharType="begin"/>
        </w:r>
        <w:r>
          <w:rPr>
            <w:noProof/>
            <w:webHidden/>
          </w:rPr>
          <w:instrText xml:space="preserve"> PAGEREF _Toc218276742 \h </w:instrText>
        </w:r>
        <w:r>
          <w:rPr>
            <w:noProof/>
            <w:webHidden/>
          </w:rPr>
        </w:r>
        <w:r>
          <w:rPr>
            <w:noProof/>
            <w:webHidden/>
          </w:rPr>
          <w:fldChar w:fldCharType="separate"/>
        </w:r>
        <w:r w:rsidR="00293190">
          <w:rPr>
            <w:noProof/>
            <w:webHidden/>
          </w:rPr>
          <w:t>20</w:t>
        </w:r>
        <w:r>
          <w:rPr>
            <w:noProof/>
            <w:webHidden/>
          </w:rPr>
          <w:fldChar w:fldCharType="end"/>
        </w:r>
      </w:hyperlink>
    </w:p>
    <w:p w14:paraId="7D5BB72E" w14:textId="1B2121EC" w:rsidR="006179D2" w:rsidRDefault="006179D2">
      <w:pPr>
        <w:pStyle w:val="TableofFigures"/>
        <w:tabs>
          <w:tab w:val="right" w:leader="dot" w:pos="9062"/>
        </w:tabs>
        <w:rPr>
          <w:noProof/>
          <w:lang w:val="en-ID" w:eastAsia="en-ID"/>
        </w:rPr>
      </w:pPr>
      <w:hyperlink w:anchor="_Toc218276743" w:history="1">
        <w:r w:rsidRPr="000419CE">
          <w:rPr>
            <w:rStyle w:val="Hyperlink"/>
            <w:i/>
            <w:iCs/>
            <w:noProof/>
          </w:rPr>
          <w:t>Gambar 2.6 Proses Transform (ETL) Data Ke Curated Zone</w:t>
        </w:r>
        <w:r>
          <w:rPr>
            <w:noProof/>
            <w:webHidden/>
          </w:rPr>
          <w:tab/>
        </w:r>
        <w:r>
          <w:rPr>
            <w:noProof/>
            <w:webHidden/>
          </w:rPr>
          <w:fldChar w:fldCharType="begin"/>
        </w:r>
        <w:r>
          <w:rPr>
            <w:noProof/>
            <w:webHidden/>
          </w:rPr>
          <w:instrText xml:space="preserve"> PAGEREF _Toc218276743 \h </w:instrText>
        </w:r>
        <w:r>
          <w:rPr>
            <w:noProof/>
            <w:webHidden/>
          </w:rPr>
        </w:r>
        <w:r>
          <w:rPr>
            <w:noProof/>
            <w:webHidden/>
          </w:rPr>
          <w:fldChar w:fldCharType="separate"/>
        </w:r>
        <w:r w:rsidR="00293190">
          <w:rPr>
            <w:noProof/>
            <w:webHidden/>
          </w:rPr>
          <w:t>23</w:t>
        </w:r>
        <w:r>
          <w:rPr>
            <w:noProof/>
            <w:webHidden/>
          </w:rPr>
          <w:fldChar w:fldCharType="end"/>
        </w:r>
      </w:hyperlink>
    </w:p>
    <w:p w14:paraId="428F6AA1" w14:textId="7F1DA309" w:rsidR="006179D2" w:rsidRDefault="006179D2">
      <w:pPr>
        <w:pStyle w:val="TableofFigures"/>
        <w:tabs>
          <w:tab w:val="right" w:leader="dot" w:pos="9062"/>
        </w:tabs>
        <w:rPr>
          <w:noProof/>
          <w:lang w:val="en-ID" w:eastAsia="en-ID"/>
        </w:rPr>
      </w:pPr>
      <w:hyperlink w:anchor="_Toc218276744" w:history="1">
        <w:r w:rsidRPr="000419CE">
          <w:rPr>
            <w:rStyle w:val="Hyperlink"/>
            <w:i/>
            <w:iCs/>
            <w:noProof/>
          </w:rPr>
          <w:t>Gambar 2.7</w:t>
        </w:r>
        <w:r w:rsidRPr="000419CE">
          <w:rPr>
            <w:rStyle w:val="Hyperlink"/>
            <w:b/>
            <w:bCs/>
            <w:i/>
            <w:iCs/>
            <w:noProof/>
          </w:rPr>
          <w:t xml:space="preserve"> </w:t>
        </w:r>
        <w:r w:rsidRPr="000419CE">
          <w:rPr>
            <w:rStyle w:val="Hyperlink"/>
            <w:i/>
            <w:iCs/>
            <w:noProof/>
          </w:rPr>
          <w:t>Diagram Alur Pengambilan Metadata Delta Lake</w:t>
        </w:r>
        <w:r>
          <w:rPr>
            <w:noProof/>
            <w:webHidden/>
          </w:rPr>
          <w:tab/>
        </w:r>
        <w:r>
          <w:rPr>
            <w:noProof/>
            <w:webHidden/>
          </w:rPr>
          <w:fldChar w:fldCharType="begin"/>
        </w:r>
        <w:r>
          <w:rPr>
            <w:noProof/>
            <w:webHidden/>
          </w:rPr>
          <w:instrText xml:space="preserve"> PAGEREF _Toc218276744 \h </w:instrText>
        </w:r>
        <w:r>
          <w:rPr>
            <w:noProof/>
            <w:webHidden/>
          </w:rPr>
        </w:r>
        <w:r>
          <w:rPr>
            <w:noProof/>
            <w:webHidden/>
          </w:rPr>
          <w:fldChar w:fldCharType="separate"/>
        </w:r>
        <w:r w:rsidR="00293190">
          <w:rPr>
            <w:noProof/>
            <w:webHidden/>
          </w:rPr>
          <w:t>23</w:t>
        </w:r>
        <w:r>
          <w:rPr>
            <w:noProof/>
            <w:webHidden/>
          </w:rPr>
          <w:fldChar w:fldCharType="end"/>
        </w:r>
      </w:hyperlink>
    </w:p>
    <w:p w14:paraId="12FA7357" w14:textId="5DBF9CC6" w:rsidR="006179D2" w:rsidRDefault="006179D2">
      <w:pPr>
        <w:pStyle w:val="TableofFigures"/>
        <w:tabs>
          <w:tab w:val="right" w:leader="dot" w:pos="9062"/>
        </w:tabs>
        <w:rPr>
          <w:noProof/>
          <w:lang w:val="en-ID" w:eastAsia="en-ID"/>
        </w:rPr>
      </w:pPr>
      <w:hyperlink w:anchor="_Toc218276745" w:history="1">
        <w:r w:rsidRPr="000419CE">
          <w:rPr>
            <w:rStyle w:val="Hyperlink"/>
            <w:i/>
            <w:iCs/>
            <w:noProof/>
          </w:rPr>
          <w:t>Gambar 2.8 Schema yang akan digunakan oleh Dashboard</w:t>
        </w:r>
        <w:r>
          <w:rPr>
            <w:noProof/>
            <w:webHidden/>
          </w:rPr>
          <w:tab/>
        </w:r>
        <w:r>
          <w:rPr>
            <w:noProof/>
            <w:webHidden/>
          </w:rPr>
          <w:fldChar w:fldCharType="begin"/>
        </w:r>
        <w:r>
          <w:rPr>
            <w:noProof/>
            <w:webHidden/>
          </w:rPr>
          <w:instrText xml:space="preserve"> PAGEREF _Toc218276745 \h </w:instrText>
        </w:r>
        <w:r>
          <w:rPr>
            <w:noProof/>
            <w:webHidden/>
          </w:rPr>
        </w:r>
        <w:r>
          <w:rPr>
            <w:noProof/>
            <w:webHidden/>
          </w:rPr>
          <w:fldChar w:fldCharType="separate"/>
        </w:r>
        <w:r w:rsidR="00293190">
          <w:rPr>
            <w:noProof/>
            <w:webHidden/>
          </w:rPr>
          <w:t>27</w:t>
        </w:r>
        <w:r>
          <w:rPr>
            <w:noProof/>
            <w:webHidden/>
          </w:rPr>
          <w:fldChar w:fldCharType="end"/>
        </w:r>
      </w:hyperlink>
    </w:p>
    <w:p w14:paraId="2D2783B5" w14:textId="40AA30B6" w:rsidR="006179D2" w:rsidRDefault="006179D2">
      <w:pPr>
        <w:pStyle w:val="TableofFigures"/>
        <w:tabs>
          <w:tab w:val="right" w:leader="dot" w:pos="9062"/>
        </w:tabs>
        <w:rPr>
          <w:noProof/>
          <w:lang w:val="en-ID" w:eastAsia="en-ID"/>
        </w:rPr>
      </w:pPr>
      <w:hyperlink w:anchor="_Toc218276746" w:history="1">
        <w:r w:rsidRPr="000419CE">
          <w:rPr>
            <w:rStyle w:val="Hyperlink"/>
            <w:i/>
            <w:iCs/>
            <w:noProof/>
          </w:rPr>
          <w:t>Gambar 2.9 Posisi serving layer dalam Arsitektur Data Lakehouse</w:t>
        </w:r>
        <w:r>
          <w:rPr>
            <w:noProof/>
            <w:webHidden/>
          </w:rPr>
          <w:tab/>
        </w:r>
        <w:r>
          <w:rPr>
            <w:noProof/>
            <w:webHidden/>
          </w:rPr>
          <w:fldChar w:fldCharType="begin"/>
        </w:r>
        <w:r>
          <w:rPr>
            <w:noProof/>
            <w:webHidden/>
          </w:rPr>
          <w:instrText xml:space="preserve"> PAGEREF _Toc218276746 \h </w:instrText>
        </w:r>
        <w:r>
          <w:rPr>
            <w:noProof/>
            <w:webHidden/>
          </w:rPr>
        </w:r>
        <w:r>
          <w:rPr>
            <w:noProof/>
            <w:webHidden/>
          </w:rPr>
          <w:fldChar w:fldCharType="separate"/>
        </w:r>
        <w:r w:rsidR="00293190">
          <w:rPr>
            <w:noProof/>
            <w:webHidden/>
          </w:rPr>
          <w:t>28</w:t>
        </w:r>
        <w:r>
          <w:rPr>
            <w:noProof/>
            <w:webHidden/>
          </w:rPr>
          <w:fldChar w:fldCharType="end"/>
        </w:r>
      </w:hyperlink>
    </w:p>
    <w:p w14:paraId="5FF48BF2" w14:textId="27186B11" w:rsidR="006179D2" w:rsidRDefault="006179D2">
      <w:pPr>
        <w:pStyle w:val="TableofFigures"/>
        <w:tabs>
          <w:tab w:val="right" w:leader="dot" w:pos="9062"/>
        </w:tabs>
        <w:rPr>
          <w:noProof/>
          <w:lang w:val="en-ID" w:eastAsia="en-ID"/>
        </w:rPr>
      </w:pPr>
      <w:hyperlink w:anchor="_Toc218276747" w:history="1">
        <w:r w:rsidRPr="000419CE">
          <w:rPr>
            <w:rStyle w:val="Hyperlink"/>
            <w:i/>
            <w:iCs/>
            <w:noProof/>
          </w:rPr>
          <w:t>Gambar 2.10 Rancangan Front End</w:t>
        </w:r>
        <w:r>
          <w:rPr>
            <w:noProof/>
            <w:webHidden/>
          </w:rPr>
          <w:tab/>
        </w:r>
        <w:r>
          <w:rPr>
            <w:noProof/>
            <w:webHidden/>
          </w:rPr>
          <w:fldChar w:fldCharType="begin"/>
        </w:r>
        <w:r>
          <w:rPr>
            <w:noProof/>
            <w:webHidden/>
          </w:rPr>
          <w:instrText xml:space="preserve"> PAGEREF _Toc218276747 \h </w:instrText>
        </w:r>
        <w:r>
          <w:rPr>
            <w:noProof/>
            <w:webHidden/>
          </w:rPr>
        </w:r>
        <w:r>
          <w:rPr>
            <w:noProof/>
            <w:webHidden/>
          </w:rPr>
          <w:fldChar w:fldCharType="separate"/>
        </w:r>
        <w:r w:rsidR="00293190">
          <w:rPr>
            <w:noProof/>
            <w:webHidden/>
          </w:rPr>
          <w:t>29</w:t>
        </w:r>
        <w:r>
          <w:rPr>
            <w:noProof/>
            <w:webHidden/>
          </w:rPr>
          <w:fldChar w:fldCharType="end"/>
        </w:r>
      </w:hyperlink>
    </w:p>
    <w:p w14:paraId="43A9B0E9" w14:textId="45A42B42" w:rsidR="006179D2" w:rsidRDefault="006179D2">
      <w:pPr>
        <w:pStyle w:val="TableofFigures"/>
        <w:tabs>
          <w:tab w:val="right" w:leader="dot" w:pos="9062"/>
        </w:tabs>
        <w:rPr>
          <w:noProof/>
          <w:lang w:val="en-ID" w:eastAsia="en-ID"/>
        </w:rPr>
      </w:pPr>
      <w:hyperlink w:anchor="_Toc218276748" w:history="1">
        <w:r w:rsidRPr="000419CE">
          <w:rPr>
            <w:rStyle w:val="Hyperlink"/>
            <w:i/>
            <w:iCs/>
            <w:noProof/>
          </w:rPr>
          <w:t>Gambar 2.11 Rancangan Front End Preskriptif</w:t>
        </w:r>
        <w:r>
          <w:rPr>
            <w:noProof/>
            <w:webHidden/>
          </w:rPr>
          <w:tab/>
        </w:r>
        <w:r>
          <w:rPr>
            <w:noProof/>
            <w:webHidden/>
          </w:rPr>
          <w:fldChar w:fldCharType="begin"/>
        </w:r>
        <w:r>
          <w:rPr>
            <w:noProof/>
            <w:webHidden/>
          </w:rPr>
          <w:instrText xml:space="preserve"> PAGEREF _Toc218276748 \h </w:instrText>
        </w:r>
        <w:r>
          <w:rPr>
            <w:noProof/>
            <w:webHidden/>
          </w:rPr>
        </w:r>
        <w:r>
          <w:rPr>
            <w:noProof/>
            <w:webHidden/>
          </w:rPr>
          <w:fldChar w:fldCharType="separate"/>
        </w:r>
        <w:r w:rsidR="00293190">
          <w:rPr>
            <w:noProof/>
            <w:webHidden/>
          </w:rPr>
          <w:t>31</w:t>
        </w:r>
        <w:r>
          <w:rPr>
            <w:noProof/>
            <w:webHidden/>
          </w:rPr>
          <w:fldChar w:fldCharType="end"/>
        </w:r>
      </w:hyperlink>
    </w:p>
    <w:p w14:paraId="5FF4A6FF" w14:textId="4697ECD3" w:rsidR="006179D2" w:rsidRDefault="006179D2">
      <w:pPr>
        <w:pStyle w:val="TableofFigures"/>
        <w:tabs>
          <w:tab w:val="right" w:leader="dot" w:pos="9062"/>
        </w:tabs>
        <w:rPr>
          <w:noProof/>
          <w:lang w:val="en-ID" w:eastAsia="en-ID"/>
        </w:rPr>
      </w:pPr>
      <w:hyperlink w:anchor="_Toc218276749" w:history="1">
        <w:r w:rsidRPr="000419CE">
          <w:rPr>
            <w:rStyle w:val="Hyperlink"/>
            <w:i/>
            <w:iCs/>
            <w:noProof/>
          </w:rPr>
          <w:t>Gambar 3.12</w:t>
        </w:r>
        <w:r w:rsidRPr="000419CE">
          <w:rPr>
            <w:rStyle w:val="Hyperlink"/>
            <w:b/>
            <w:bCs/>
            <w:i/>
            <w:iCs/>
            <w:noProof/>
          </w:rPr>
          <w:t xml:space="preserve"> </w:t>
        </w:r>
        <w:r w:rsidRPr="000419CE">
          <w:rPr>
            <w:rStyle w:val="Hyperlink"/>
            <w:noProof/>
          </w:rPr>
          <w:t>Konfigurasi Environment Airflow</w:t>
        </w:r>
        <w:r>
          <w:rPr>
            <w:noProof/>
            <w:webHidden/>
          </w:rPr>
          <w:tab/>
        </w:r>
        <w:r>
          <w:rPr>
            <w:noProof/>
            <w:webHidden/>
          </w:rPr>
          <w:fldChar w:fldCharType="begin"/>
        </w:r>
        <w:r>
          <w:rPr>
            <w:noProof/>
            <w:webHidden/>
          </w:rPr>
          <w:instrText xml:space="preserve"> PAGEREF _Toc218276749 \h </w:instrText>
        </w:r>
        <w:r>
          <w:rPr>
            <w:noProof/>
            <w:webHidden/>
          </w:rPr>
        </w:r>
        <w:r>
          <w:rPr>
            <w:noProof/>
            <w:webHidden/>
          </w:rPr>
          <w:fldChar w:fldCharType="separate"/>
        </w:r>
        <w:r w:rsidR="00293190">
          <w:rPr>
            <w:noProof/>
            <w:webHidden/>
          </w:rPr>
          <w:t>32</w:t>
        </w:r>
        <w:r>
          <w:rPr>
            <w:noProof/>
            <w:webHidden/>
          </w:rPr>
          <w:fldChar w:fldCharType="end"/>
        </w:r>
      </w:hyperlink>
    </w:p>
    <w:p w14:paraId="47B761FF" w14:textId="402285DB" w:rsidR="006179D2" w:rsidRDefault="006179D2">
      <w:pPr>
        <w:pStyle w:val="TableofFigures"/>
        <w:tabs>
          <w:tab w:val="right" w:leader="dot" w:pos="9062"/>
        </w:tabs>
        <w:rPr>
          <w:noProof/>
          <w:lang w:val="en-ID" w:eastAsia="en-ID"/>
        </w:rPr>
      </w:pPr>
      <w:hyperlink w:anchor="_Toc218276750" w:history="1">
        <w:r w:rsidRPr="000419CE">
          <w:rPr>
            <w:rStyle w:val="Hyperlink"/>
            <w:i/>
            <w:iCs/>
            <w:noProof/>
          </w:rPr>
          <w:t>Gambar 3.13</w:t>
        </w:r>
        <w:r w:rsidRPr="000419CE">
          <w:rPr>
            <w:rStyle w:val="Hyperlink"/>
            <w:b/>
            <w:bCs/>
            <w:i/>
            <w:iCs/>
            <w:noProof/>
          </w:rPr>
          <w:t xml:space="preserve"> </w:t>
        </w:r>
        <w:r w:rsidRPr="000419CE">
          <w:rPr>
            <w:rStyle w:val="Hyperlink"/>
            <w:noProof/>
          </w:rPr>
          <w:t>Konfigurasi Layanan MinIO</w:t>
        </w:r>
        <w:r>
          <w:rPr>
            <w:noProof/>
            <w:webHidden/>
          </w:rPr>
          <w:tab/>
        </w:r>
        <w:r>
          <w:rPr>
            <w:noProof/>
            <w:webHidden/>
          </w:rPr>
          <w:fldChar w:fldCharType="begin"/>
        </w:r>
        <w:r>
          <w:rPr>
            <w:noProof/>
            <w:webHidden/>
          </w:rPr>
          <w:instrText xml:space="preserve"> PAGEREF _Toc218276750 \h </w:instrText>
        </w:r>
        <w:r>
          <w:rPr>
            <w:noProof/>
            <w:webHidden/>
          </w:rPr>
        </w:r>
        <w:r>
          <w:rPr>
            <w:noProof/>
            <w:webHidden/>
          </w:rPr>
          <w:fldChar w:fldCharType="separate"/>
        </w:r>
        <w:r w:rsidR="00293190">
          <w:rPr>
            <w:noProof/>
            <w:webHidden/>
          </w:rPr>
          <w:t>32</w:t>
        </w:r>
        <w:r>
          <w:rPr>
            <w:noProof/>
            <w:webHidden/>
          </w:rPr>
          <w:fldChar w:fldCharType="end"/>
        </w:r>
      </w:hyperlink>
    </w:p>
    <w:p w14:paraId="613759EA" w14:textId="568E4DA3" w:rsidR="006179D2" w:rsidRDefault="006179D2">
      <w:pPr>
        <w:pStyle w:val="TableofFigures"/>
        <w:tabs>
          <w:tab w:val="right" w:leader="dot" w:pos="9062"/>
        </w:tabs>
        <w:rPr>
          <w:noProof/>
          <w:lang w:val="en-ID" w:eastAsia="en-ID"/>
        </w:rPr>
      </w:pPr>
      <w:hyperlink w:anchor="_Toc218276751" w:history="1">
        <w:r w:rsidRPr="000419CE">
          <w:rPr>
            <w:rStyle w:val="Hyperlink"/>
            <w:i/>
            <w:iCs/>
            <w:noProof/>
          </w:rPr>
          <w:t>Gambar 3.14</w:t>
        </w:r>
        <w:r w:rsidRPr="000419CE">
          <w:rPr>
            <w:rStyle w:val="Hyperlink"/>
            <w:b/>
            <w:bCs/>
            <w:i/>
            <w:iCs/>
            <w:noProof/>
          </w:rPr>
          <w:t xml:space="preserve"> </w:t>
        </w:r>
        <w:r w:rsidRPr="000419CE">
          <w:rPr>
            <w:rStyle w:val="Hyperlink"/>
            <w:noProof/>
          </w:rPr>
          <w:t>Konfigurasi Metabase dan PostgreSQL</w:t>
        </w:r>
        <w:r>
          <w:rPr>
            <w:noProof/>
            <w:webHidden/>
          </w:rPr>
          <w:tab/>
        </w:r>
        <w:r>
          <w:rPr>
            <w:noProof/>
            <w:webHidden/>
          </w:rPr>
          <w:fldChar w:fldCharType="begin"/>
        </w:r>
        <w:r>
          <w:rPr>
            <w:noProof/>
            <w:webHidden/>
          </w:rPr>
          <w:instrText xml:space="preserve"> PAGEREF _Toc218276751 \h </w:instrText>
        </w:r>
        <w:r>
          <w:rPr>
            <w:noProof/>
            <w:webHidden/>
          </w:rPr>
        </w:r>
        <w:r>
          <w:rPr>
            <w:noProof/>
            <w:webHidden/>
          </w:rPr>
          <w:fldChar w:fldCharType="separate"/>
        </w:r>
        <w:r w:rsidR="00293190">
          <w:rPr>
            <w:noProof/>
            <w:webHidden/>
          </w:rPr>
          <w:t>33</w:t>
        </w:r>
        <w:r>
          <w:rPr>
            <w:noProof/>
            <w:webHidden/>
          </w:rPr>
          <w:fldChar w:fldCharType="end"/>
        </w:r>
      </w:hyperlink>
    </w:p>
    <w:p w14:paraId="23813D87" w14:textId="7891A0ED" w:rsidR="006179D2" w:rsidRDefault="006179D2">
      <w:pPr>
        <w:pStyle w:val="TableofFigures"/>
        <w:tabs>
          <w:tab w:val="right" w:leader="dot" w:pos="9062"/>
        </w:tabs>
        <w:rPr>
          <w:noProof/>
          <w:lang w:val="en-ID" w:eastAsia="en-ID"/>
        </w:rPr>
      </w:pPr>
      <w:hyperlink w:anchor="_Toc218276752" w:history="1">
        <w:r w:rsidRPr="000419CE">
          <w:rPr>
            <w:rStyle w:val="Hyperlink"/>
            <w:i/>
            <w:iCs/>
            <w:noProof/>
          </w:rPr>
          <w:t>Gambar 3.15 Environment Docker</w:t>
        </w:r>
        <w:r>
          <w:rPr>
            <w:noProof/>
            <w:webHidden/>
          </w:rPr>
          <w:tab/>
        </w:r>
        <w:r>
          <w:rPr>
            <w:noProof/>
            <w:webHidden/>
          </w:rPr>
          <w:fldChar w:fldCharType="begin"/>
        </w:r>
        <w:r>
          <w:rPr>
            <w:noProof/>
            <w:webHidden/>
          </w:rPr>
          <w:instrText xml:space="preserve"> PAGEREF _Toc218276752 \h </w:instrText>
        </w:r>
        <w:r>
          <w:rPr>
            <w:noProof/>
            <w:webHidden/>
          </w:rPr>
        </w:r>
        <w:r>
          <w:rPr>
            <w:noProof/>
            <w:webHidden/>
          </w:rPr>
          <w:fldChar w:fldCharType="separate"/>
        </w:r>
        <w:r w:rsidR="00293190">
          <w:rPr>
            <w:noProof/>
            <w:webHidden/>
          </w:rPr>
          <w:t>34</w:t>
        </w:r>
        <w:r>
          <w:rPr>
            <w:noProof/>
            <w:webHidden/>
          </w:rPr>
          <w:fldChar w:fldCharType="end"/>
        </w:r>
      </w:hyperlink>
    </w:p>
    <w:p w14:paraId="30221D84" w14:textId="3BC43B5C" w:rsidR="006179D2" w:rsidRDefault="006179D2">
      <w:pPr>
        <w:pStyle w:val="TableofFigures"/>
        <w:tabs>
          <w:tab w:val="right" w:leader="dot" w:pos="9062"/>
        </w:tabs>
        <w:rPr>
          <w:noProof/>
          <w:lang w:val="en-ID" w:eastAsia="en-ID"/>
        </w:rPr>
      </w:pPr>
      <w:hyperlink w:anchor="_Toc218276753" w:history="1">
        <w:r w:rsidRPr="000419CE">
          <w:rPr>
            <w:rStyle w:val="Hyperlink"/>
            <w:i/>
            <w:iCs/>
            <w:noProof/>
          </w:rPr>
          <w:t>Gambar 3.16</w:t>
        </w:r>
        <w:r w:rsidRPr="000419CE">
          <w:rPr>
            <w:rStyle w:val="Hyperlink"/>
            <w:b/>
            <w:bCs/>
            <w:i/>
            <w:iCs/>
            <w:noProof/>
          </w:rPr>
          <w:t xml:space="preserve"> </w:t>
        </w:r>
        <w:r w:rsidRPr="000419CE">
          <w:rPr>
            <w:rStyle w:val="Hyperlink"/>
            <w:i/>
            <w:iCs/>
            <w:noProof/>
          </w:rPr>
          <w:t>Otomasi Pembuatan Bucket MinIO</w:t>
        </w:r>
        <w:r>
          <w:rPr>
            <w:noProof/>
            <w:webHidden/>
          </w:rPr>
          <w:tab/>
        </w:r>
        <w:r>
          <w:rPr>
            <w:noProof/>
            <w:webHidden/>
          </w:rPr>
          <w:fldChar w:fldCharType="begin"/>
        </w:r>
        <w:r>
          <w:rPr>
            <w:noProof/>
            <w:webHidden/>
          </w:rPr>
          <w:instrText xml:space="preserve"> PAGEREF _Toc218276753 \h </w:instrText>
        </w:r>
        <w:r>
          <w:rPr>
            <w:noProof/>
            <w:webHidden/>
          </w:rPr>
        </w:r>
        <w:r>
          <w:rPr>
            <w:noProof/>
            <w:webHidden/>
          </w:rPr>
          <w:fldChar w:fldCharType="separate"/>
        </w:r>
        <w:r w:rsidR="00293190">
          <w:rPr>
            <w:noProof/>
            <w:webHidden/>
          </w:rPr>
          <w:t>34</w:t>
        </w:r>
        <w:r>
          <w:rPr>
            <w:noProof/>
            <w:webHidden/>
          </w:rPr>
          <w:fldChar w:fldCharType="end"/>
        </w:r>
      </w:hyperlink>
    </w:p>
    <w:p w14:paraId="27D310A5" w14:textId="38A8D0BF" w:rsidR="006179D2" w:rsidRDefault="006179D2">
      <w:pPr>
        <w:pStyle w:val="TableofFigures"/>
        <w:tabs>
          <w:tab w:val="right" w:leader="dot" w:pos="9062"/>
        </w:tabs>
        <w:rPr>
          <w:noProof/>
          <w:lang w:val="en-ID" w:eastAsia="en-ID"/>
        </w:rPr>
      </w:pPr>
      <w:hyperlink w:anchor="_Toc218276754" w:history="1">
        <w:r w:rsidRPr="000419CE">
          <w:rPr>
            <w:rStyle w:val="Hyperlink"/>
            <w:i/>
            <w:iCs/>
            <w:noProof/>
          </w:rPr>
          <w:t>Gambar 3.17 Bucket MinIO</w:t>
        </w:r>
        <w:r>
          <w:rPr>
            <w:noProof/>
            <w:webHidden/>
          </w:rPr>
          <w:tab/>
        </w:r>
        <w:r>
          <w:rPr>
            <w:noProof/>
            <w:webHidden/>
          </w:rPr>
          <w:fldChar w:fldCharType="begin"/>
        </w:r>
        <w:r>
          <w:rPr>
            <w:noProof/>
            <w:webHidden/>
          </w:rPr>
          <w:instrText xml:space="preserve"> PAGEREF _Toc218276754 \h </w:instrText>
        </w:r>
        <w:r>
          <w:rPr>
            <w:noProof/>
            <w:webHidden/>
          </w:rPr>
        </w:r>
        <w:r>
          <w:rPr>
            <w:noProof/>
            <w:webHidden/>
          </w:rPr>
          <w:fldChar w:fldCharType="separate"/>
        </w:r>
        <w:r w:rsidR="00293190">
          <w:rPr>
            <w:noProof/>
            <w:webHidden/>
          </w:rPr>
          <w:t>35</w:t>
        </w:r>
        <w:r>
          <w:rPr>
            <w:noProof/>
            <w:webHidden/>
          </w:rPr>
          <w:fldChar w:fldCharType="end"/>
        </w:r>
      </w:hyperlink>
    </w:p>
    <w:p w14:paraId="67324C8D" w14:textId="6EADCDF3" w:rsidR="006179D2" w:rsidRDefault="006179D2">
      <w:pPr>
        <w:pStyle w:val="TableofFigures"/>
        <w:tabs>
          <w:tab w:val="right" w:leader="dot" w:pos="9062"/>
        </w:tabs>
        <w:rPr>
          <w:noProof/>
          <w:lang w:val="en-ID" w:eastAsia="en-ID"/>
        </w:rPr>
      </w:pPr>
      <w:hyperlink w:anchor="_Toc218276755" w:history="1">
        <w:r w:rsidRPr="000419CE">
          <w:rPr>
            <w:rStyle w:val="Hyperlink"/>
            <w:i/>
            <w:iCs/>
            <w:noProof/>
          </w:rPr>
          <w:t>Gambar 3.18</w:t>
        </w:r>
        <w:r w:rsidRPr="000419CE">
          <w:rPr>
            <w:rStyle w:val="Hyperlink"/>
            <w:b/>
            <w:bCs/>
            <w:i/>
            <w:iCs/>
            <w:noProof/>
          </w:rPr>
          <w:t xml:space="preserve"> </w:t>
        </w:r>
        <w:r w:rsidRPr="000419CE">
          <w:rPr>
            <w:rStyle w:val="Hyperlink"/>
            <w:i/>
            <w:iCs/>
            <w:noProof/>
          </w:rPr>
          <w:t>Sumber Data Sheet</w:t>
        </w:r>
        <w:r>
          <w:rPr>
            <w:noProof/>
            <w:webHidden/>
          </w:rPr>
          <w:tab/>
        </w:r>
        <w:r>
          <w:rPr>
            <w:noProof/>
            <w:webHidden/>
          </w:rPr>
          <w:fldChar w:fldCharType="begin"/>
        </w:r>
        <w:r>
          <w:rPr>
            <w:noProof/>
            <w:webHidden/>
          </w:rPr>
          <w:instrText xml:space="preserve"> PAGEREF _Toc218276755 \h </w:instrText>
        </w:r>
        <w:r>
          <w:rPr>
            <w:noProof/>
            <w:webHidden/>
          </w:rPr>
        </w:r>
        <w:r>
          <w:rPr>
            <w:noProof/>
            <w:webHidden/>
          </w:rPr>
          <w:fldChar w:fldCharType="separate"/>
        </w:r>
        <w:r w:rsidR="00293190">
          <w:rPr>
            <w:noProof/>
            <w:webHidden/>
          </w:rPr>
          <w:t>35</w:t>
        </w:r>
        <w:r>
          <w:rPr>
            <w:noProof/>
            <w:webHidden/>
          </w:rPr>
          <w:fldChar w:fldCharType="end"/>
        </w:r>
      </w:hyperlink>
    </w:p>
    <w:p w14:paraId="0FAFA96C" w14:textId="76B2B012" w:rsidR="006179D2" w:rsidRDefault="006179D2">
      <w:pPr>
        <w:pStyle w:val="TableofFigures"/>
        <w:tabs>
          <w:tab w:val="right" w:leader="dot" w:pos="9062"/>
        </w:tabs>
        <w:rPr>
          <w:noProof/>
          <w:lang w:val="en-ID" w:eastAsia="en-ID"/>
        </w:rPr>
      </w:pPr>
      <w:hyperlink w:anchor="_Toc218276756" w:history="1">
        <w:r w:rsidRPr="000419CE">
          <w:rPr>
            <w:rStyle w:val="Hyperlink"/>
            <w:i/>
            <w:iCs/>
            <w:noProof/>
          </w:rPr>
          <w:t>Gambar 3.19</w:t>
        </w:r>
        <w:r w:rsidRPr="000419CE">
          <w:rPr>
            <w:rStyle w:val="Hyperlink"/>
            <w:b/>
            <w:bCs/>
            <w:i/>
            <w:iCs/>
            <w:noProof/>
          </w:rPr>
          <w:t xml:space="preserve"> </w:t>
        </w:r>
        <w:r w:rsidRPr="000419CE">
          <w:rPr>
            <w:rStyle w:val="Hyperlink"/>
            <w:i/>
            <w:iCs/>
            <w:noProof/>
          </w:rPr>
          <w:t>Fungsi Membaca Sheet</w:t>
        </w:r>
        <w:r>
          <w:rPr>
            <w:noProof/>
            <w:webHidden/>
          </w:rPr>
          <w:tab/>
        </w:r>
        <w:r>
          <w:rPr>
            <w:noProof/>
            <w:webHidden/>
          </w:rPr>
          <w:fldChar w:fldCharType="begin"/>
        </w:r>
        <w:r>
          <w:rPr>
            <w:noProof/>
            <w:webHidden/>
          </w:rPr>
          <w:instrText xml:space="preserve"> PAGEREF _Toc218276756 \h </w:instrText>
        </w:r>
        <w:r>
          <w:rPr>
            <w:noProof/>
            <w:webHidden/>
          </w:rPr>
        </w:r>
        <w:r>
          <w:rPr>
            <w:noProof/>
            <w:webHidden/>
          </w:rPr>
          <w:fldChar w:fldCharType="separate"/>
        </w:r>
        <w:r w:rsidR="00293190">
          <w:rPr>
            <w:noProof/>
            <w:webHidden/>
          </w:rPr>
          <w:t>36</w:t>
        </w:r>
        <w:r>
          <w:rPr>
            <w:noProof/>
            <w:webHidden/>
          </w:rPr>
          <w:fldChar w:fldCharType="end"/>
        </w:r>
      </w:hyperlink>
    </w:p>
    <w:p w14:paraId="610352CC" w14:textId="33C9F615" w:rsidR="006179D2" w:rsidRDefault="006179D2">
      <w:pPr>
        <w:pStyle w:val="TableofFigures"/>
        <w:tabs>
          <w:tab w:val="right" w:leader="dot" w:pos="9062"/>
        </w:tabs>
        <w:rPr>
          <w:noProof/>
          <w:lang w:val="en-ID" w:eastAsia="en-ID"/>
        </w:rPr>
      </w:pPr>
      <w:hyperlink w:anchor="_Toc218276757" w:history="1">
        <w:r w:rsidRPr="000419CE">
          <w:rPr>
            <w:rStyle w:val="Hyperlink"/>
            <w:i/>
            <w:iCs/>
            <w:noProof/>
          </w:rPr>
          <w:t>Gambar 3.20</w:t>
        </w:r>
        <w:r w:rsidRPr="000419CE">
          <w:rPr>
            <w:rStyle w:val="Hyperlink"/>
            <w:b/>
            <w:bCs/>
            <w:i/>
            <w:iCs/>
            <w:noProof/>
          </w:rPr>
          <w:t xml:space="preserve"> </w:t>
        </w:r>
        <w:r w:rsidRPr="000419CE">
          <w:rPr>
            <w:rStyle w:val="Hyperlink"/>
            <w:i/>
            <w:iCs/>
            <w:noProof/>
          </w:rPr>
          <w:t>Ingest Api</w:t>
        </w:r>
        <w:r>
          <w:rPr>
            <w:noProof/>
            <w:webHidden/>
          </w:rPr>
          <w:tab/>
        </w:r>
        <w:r>
          <w:rPr>
            <w:noProof/>
            <w:webHidden/>
          </w:rPr>
          <w:fldChar w:fldCharType="begin"/>
        </w:r>
        <w:r>
          <w:rPr>
            <w:noProof/>
            <w:webHidden/>
          </w:rPr>
          <w:instrText xml:space="preserve"> PAGEREF _Toc218276757 \h </w:instrText>
        </w:r>
        <w:r>
          <w:rPr>
            <w:noProof/>
            <w:webHidden/>
          </w:rPr>
        </w:r>
        <w:r>
          <w:rPr>
            <w:noProof/>
            <w:webHidden/>
          </w:rPr>
          <w:fldChar w:fldCharType="separate"/>
        </w:r>
        <w:r w:rsidR="00293190">
          <w:rPr>
            <w:noProof/>
            <w:webHidden/>
          </w:rPr>
          <w:t>36</w:t>
        </w:r>
        <w:r>
          <w:rPr>
            <w:noProof/>
            <w:webHidden/>
          </w:rPr>
          <w:fldChar w:fldCharType="end"/>
        </w:r>
      </w:hyperlink>
    </w:p>
    <w:p w14:paraId="578C4FA6" w14:textId="1D1B403A" w:rsidR="006179D2" w:rsidRDefault="006179D2">
      <w:pPr>
        <w:pStyle w:val="TableofFigures"/>
        <w:tabs>
          <w:tab w:val="right" w:leader="dot" w:pos="9062"/>
        </w:tabs>
        <w:rPr>
          <w:noProof/>
          <w:lang w:val="en-ID" w:eastAsia="en-ID"/>
        </w:rPr>
      </w:pPr>
      <w:hyperlink w:anchor="_Toc218276758" w:history="1">
        <w:r w:rsidRPr="000419CE">
          <w:rPr>
            <w:rStyle w:val="Hyperlink"/>
            <w:i/>
            <w:iCs/>
            <w:noProof/>
          </w:rPr>
          <w:t>Gambar 3.21</w:t>
        </w:r>
        <w:r w:rsidRPr="000419CE">
          <w:rPr>
            <w:rStyle w:val="Hyperlink"/>
            <w:b/>
            <w:bCs/>
            <w:i/>
            <w:iCs/>
            <w:noProof/>
          </w:rPr>
          <w:t xml:space="preserve"> </w:t>
        </w:r>
        <w:r w:rsidRPr="000419CE">
          <w:rPr>
            <w:rStyle w:val="Hyperlink"/>
            <w:i/>
            <w:iCs/>
            <w:noProof/>
          </w:rPr>
          <w:t>Ingest SQL</w:t>
        </w:r>
        <w:r>
          <w:rPr>
            <w:noProof/>
            <w:webHidden/>
          </w:rPr>
          <w:tab/>
        </w:r>
        <w:r>
          <w:rPr>
            <w:noProof/>
            <w:webHidden/>
          </w:rPr>
          <w:fldChar w:fldCharType="begin"/>
        </w:r>
        <w:r>
          <w:rPr>
            <w:noProof/>
            <w:webHidden/>
          </w:rPr>
          <w:instrText xml:space="preserve"> PAGEREF _Toc218276758 \h </w:instrText>
        </w:r>
        <w:r>
          <w:rPr>
            <w:noProof/>
            <w:webHidden/>
          </w:rPr>
        </w:r>
        <w:r>
          <w:rPr>
            <w:noProof/>
            <w:webHidden/>
          </w:rPr>
          <w:fldChar w:fldCharType="separate"/>
        </w:r>
        <w:r w:rsidR="00293190">
          <w:rPr>
            <w:noProof/>
            <w:webHidden/>
          </w:rPr>
          <w:t>37</w:t>
        </w:r>
        <w:r>
          <w:rPr>
            <w:noProof/>
            <w:webHidden/>
          </w:rPr>
          <w:fldChar w:fldCharType="end"/>
        </w:r>
      </w:hyperlink>
    </w:p>
    <w:p w14:paraId="3CD87097" w14:textId="58E2AF54" w:rsidR="006179D2" w:rsidRDefault="006179D2">
      <w:pPr>
        <w:pStyle w:val="TableofFigures"/>
        <w:tabs>
          <w:tab w:val="right" w:leader="dot" w:pos="9062"/>
        </w:tabs>
        <w:rPr>
          <w:noProof/>
          <w:lang w:val="en-ID" w:eastAsia="en-ID"/>
        </w:rPr>
      </w:pPr>
      <w:hyperlink w:anchor="_Toc218276759" w:history="1">
        <w:r w:rsidRPr="000419CE">
          <w:rPr>
            <w:rStyle w:val="Hyperlink"/>
            <w:i/>
            <w:iCs/>
            <w:noProof/>
          </w:rPr>
          <w:t>Gambar 3.22 Bucket raw-zone MinIO</w:t>
        </w:r>
        <w:r>
          <w:rPr>
            <w:noProof/>
            <w:webHidden/>
          </w:rPr>
          <w:tab/>
        </w:r>
        <w:r>
          <w:rPr>
            <w:noProof/>
            <w:webHidden/>
          </w:rPr>
          <w:fldChar w:fldCharType="begin"/>
        </w:r>
        <w:r>
          <w:rPr>
            <w:noProof/>
            <w:webHidden/>
          </w:rPr>
          <w:instrText xml:space="preserve"> PAGEREF _Toc218276759 \h </w:instrText>
        </w:r>
        <w:r>
          <w:rPr>
            <w:noProof/>
            <w:webHidden/>
          </w:rPr>
        </w:r>
        <w:r>
          <w:rPr>
            <w:noProof/>
            <w:webHidden/>
          </w:rPr>
          <w:fldChar w:fldCharType="separate"/>
        </w:r>
        <w:r w:rsidR="00293190">
          <w:rPr>
            <w:noProof/>
            <w:webHidden/>
          </w:rPr>
          <w:t>37</w:t>
        </w:r>
        <w:r>
          <w:rPr>
            <w:noProof/>
            <w:webHidden/>
          </w:rPr>
          <w:fldChar w:fldCharType="end"/>
        </w:r>
      </w:hyperlink>
    </w:p>
    <w:p w14:paraId="5664302A" w14:textId="742E7D4D" w:rsidR="006179D2" w:rsidRDefault="006179D2">
      <w:pPr>
        <w:pStyle w:val="TableofFigures"/>
        <w:tabs>
          <w:tab w:val="right" w:leader="dot" w:pos="9062"/>
        </w:tabs>
        <w:rPr>
          <w:noProof/>
          <w:lang w:val="en-ID" w:eastAsia="en-ID"/>
        </w:rPr>
      </w:pPr>
      <w:hyperlink w:anchor="_Toc218276760" w:history="1">
        <w:r w:rsidRPr="000419CE">
          <w:rPr>
            <w:rStyle w:val="Hyperlink"/>
            <w:i/>
            <w:iCs/>
            <w:noProof/>
          </w:rPr>
          <w:t>Gambar 3.23 Bucket raw-zone MinIO</w:t>
        </w:r>
        <w:r>
          <w:rPr>
            <w:noProof/>
            <w:webHidden/>
          </w:rPr>
          <w:tab/>
        </w:r>
        <w:r>
          <w:rPr>
            <w:noProof/>
            <w:webHidden/>
          </w:rPr>
          <w:fldChar w:fldCharType="begin"/>
        </w:r>
        <w:r>
          <w:rPr>
            <w:noProof/>
            <w:webHidden/>
          </w:rPr>
          <w:instrText xml:space="preserve"> PAGEREF _Toc218276760 \h </w:instrText>
        </w:r>
        <w:r>
          <w:rPr>
            <w:noProof/>
            <w:webHidden/>
          </w:rPr>
        </w:r>
        <w:r>
          <w:rPr>
            <w:noProof/>
            <w:webHidden/>
          </w:rPr>
          <w:fldChar w:fldCharType="separate"/>
        </w:r>
        <w:r w:rsidR="00293190">
          <w:rPr>
            <w:noProof/>
            <w:webHidden/>
          </w:rPr>
          <w:t>38</w:t>
        </w:r>
        <w:r>
          <w:rPr>
            <w:noProof/>
            <w:webHidden/>
          </w:rPr>
          <w:fldChar w:fldCharType="end"/>
        </w:r>
      </w:hyperlink>
    </w:p>
    <w:p w14:paraId="5C9896E5" w14:textId="61F2DD2B" w:rsidR="006179D2" w:rsidRDefault="006179D2">
      <w:pPr>
        <w:pStyle w:val="TableofFigures"/>
        <w:tabs>
          <w:tab w:val="right" w:leader="dot" w:pos="9062"/>
        </w:tabs>
        <w:rPr>
          <w:noProof/>
          <w:lang w:val="en-ID" w:eastAsia="en-ID"/>
        </w:rPr>
      </w:pPr>
      <w:hyperlink w:anchor="_Toc218276761" w:history="1">
        <w:r w:rsidRPr="000419CE">
          <w:rPr>
            <w:rStyle w:val="Hyperlink"/>
            <w:i/>
            <w:iCs/>
            <w:noProof/>
          </w:rPr>
          <w:t>Gambar 3.24</w:t>
        </w:r>
        <w:r w:rsidRPr="000419CE">
          <w:rPr>
            <w:rStyle w:val="Hyperlink"/>
            <w:b/>
            <w:bCs/>
            <w:i/>
            <w:iCs/>
            <w:noProof/>
          </w:rPr>
          <w:t xml:space="preserve"> </w:t>
        </w:r>
        <w:r w:rsidRPr="000419CE">
          <w:rPr>
            <w:rStyle w:val="Hyperlink"/>
            <w:i/>
            <w:iCs/>
            <w:noProof/>
          </w:rPr>
          <w:t>Cleaning Sheet</w:t>
        </w:r>
        <w:r>
          <w:rPr>
            <w:noProof/>
            <w:webHidden/>
          </w:rPr>
          <w:tab/>
        </w:r>
        <w:r>
          <w:rPr>
            <w:noProof/>
            <w:webHidden/>
          </w:rPr>
          <w:fldChar w:fldCharType="begin"/>
        </w:r>
        <w:r>
          <w:rPr>
            <w:noProof/>
            <w:webHidden/>
          </w:rPr>
          <w:instrText xml:space="preserve"> PAGEREF _Toc218276761 \h </w:instrText>
        </w:r>
        <w:r>
          <w:rPr>
            <w:noProof/>
            <w:webHidden/>
          </w:rPr>
        </w:r>
        <w:r>
          <w:rPr>
            <w:noProof/>
            <w:webHidden/>
          </w:rPr>
          <w:fldChar w:fldCharType="separate"/>
        </w:r>
        <w:r w:rsidR="00293190">
          <w:rPr>
            <w:noProof/>
            <w:webHidden/>
          </w:rPr>
          <w:t>38</w:t>
        </w:r>
        <w:r>
          <w:rPr>
            <w:noProof/>
            <w:webHidden/>
          </w:rPr>
          <w:fldChar w:fldCharType="end"/>
        </w:r>
      </w:hyperlink>
    </w:p>
    <w:p w14:paraId="64E1AEA6" w14:textId="6A00B7A9" w:rsidR="006179D2" w:rsidRDefault="006179D2">
      <w:pPr>
        <w:pStyle w:val="TableofFigures"/>
        <w:tabs>
          <w:tab w:val="right" w:leader="dot" w:pos="9062"/>
        </w:tabs>
        <w:rPr>
          <w:noProof/>
          <w:lang w:val="en-ID" w:eastAsia="en-ID"/>
        </w:rPr>
      </w:pPr>
      <w:hyperlink w:anchor="_Toc218276762" w:history="1">
        <w:r w:rsidRPr="000419CE">
          <w:rPr>
            <w:rStyle w:val="Hyperlink"/>
            <w:i/>
            <w:iCs/>
            <w:noProof/>
          </w:rPr>
          <w:t>Gambar 3.25</w:t>
        </w:r>
        <w:r w:rsidRPr="000419CE">
          <w:rPr>
            <w:rStyle w:val="Hyperlink"/>
            <w:b/>
            <w:bCs/>
            <w:i/>
            <w:iCs/>
            <w:noProof/>
          </w:rPr>
          <w:t xml:space="preserve"> </w:t>
        </w:r>
        <w:r w:rsidRPr="000419CE">
          <w:rPr>
            <w:rStyle w:val="Hyperlink"/>
            <w:i/>
            <w:iCs/>
            <w:noProof/>
          </w:rPr>
          <w:t>Normalisasi Data</w:t>
        </w:r>
        <w:r>
          <w:rPr>
            <w:noProof/>
            <w:webHidden/>
          </w:rPr>
          <w:tab/>
        </w:r>
        <w:r>
          <w:rPr>
            <w:noProof/>
            <w:webHidden/>
          </w:rPr>
          <w:fldChar w:fldCharType="begin"/>
        </w:r>
        <w:r>
          <w:rPr>
            <w:noProof/>
            <w:webHidden/>
          </w:rPr>
          <w:instrText xml:space="preserve"> PAGEREF _Toc218276762 \h </w:instrText>
        </w:r>
        <w:r>
          <w:rPr>
            <w:noProof/>
            <w:webHidden/>
          </w:rPr>
        </w:r>
        <w:r>
          <w:rPr>
            <w:noProof/>
            <w:webHidden/>
          </w:rPr>
          <w:fldChar w:fldCharType="separate"/>
        </w:r>
        <w:r w:rsidR="00293190">
          <w:rPr>
            <w:noProof/>
            <w:webHidden/>
          </w:rPr>
          <w:t>39</w:t>
        </w:r>
        <w:r>
          <w:rPr>
            <w:noProof/>
            <w:webHidden/>
          </w:rPr>
          <w:fldChar w:fldCharType="end"/>
        </w:r>
      </w:hyperlink>
    </w:p>
    <w:p w14:paraId="40F5FFE1" w14:textId="71660843" w:rsidR="006179D2" w:rsidRDefault="006179D2">
      <w:pPr>
        <w:pStyle w:val="TableofFigures"/>
        <w:tabs>
          <w:tab w:val="right" w:leader="dot" w:pos="9062"/>
        </w:tabs>
        <w:rPr>
          <w:noProof/>
          <w:lang w:val="en-ID" w:eastAsia="en-ID"/>
        </w:rPr>
      </w:pPr>
      <w:hyperlink w:anchor="_Toc218276763" w:history="1">
        <w:r w:rsidRPr="000419CE">
          <w:rPr>
            <w:rStyle w:val="Hyperlink"/>
            <w:i/>
            <w:iCs/>
            <w:noProof/>
          </w:rPr>
          <w:t>Gambar 3.26</w:t>
        </w:r>
        <w:r w:rsidRPr="000419CE">
          <w:rPr>
            <w:rStyle w:val="Hyperlink"/>
            <w:b/>
            <w:bCs/>
            <w:i/>
            <w:iCs/>
            <w:noProof/>
          </w:rPr>
          <w:t xml:space="preserve"> </w:t>
        </w:r>
        <w:r w:rsidRPr="000419CE">
          <w:rPr>
            <w:rStyle w:val="Hyperlink"/>
            <w:i/>
            <w:iCs/>
            <w:noProof/>
          </w:rPr>
          <w:t>Cleaning SQL</w:t>
        </w:r>
        <w:r>
          <w:rPr>
            <w:noProof/>
            <w:webHidden/>
          </w:rPr>
          <w:tab/>
        </w:r>
        <w:r>
          <w:rPr>
            <w:noProof/>
            <w:webHidden/>
          </w:rPr>
          <w:fldChar w:fldCharType="begin"/>
        </w:r>
        <w:r>
          <w:rPr>
            <w:noProof/>
            <w:webHidden/>
          </w:rPr>
          <w:instrText xml:space="preserve"> PAGEREF _Toc218276763 \h </w:instrText>
        </w:r>
        <w:r>
          <w:rPr>
            <w:noProof/>
            <w:webHidden/>
          </w:rPr>
        </w:r>
        <w:r>
          <w:rPr>
            <w:noProof/>
            <w:webHidden/>
          </w:rPr>
          <w:fldChar w:fldCharType="separate"/>
        </w:r>
        <w:r w:rsidR="00293190">
          <w:rPr>
            <w:noProof/>
            <w:webHidden/>
          </w:rPr>
          <w:t>40</w:t>
        </w:r>
        <w:r>
          <w:rPr>
            <w:noProof/>
            <w:webHidden/>
          </w:rPr>
          <w:fldChar w:fldCharType="end"/>
        </w:r>
      </w:hyperlink>
    </w:p>
    <w:p w14:paraId="386631F5" w14:textId="31BBBEEF" w:rsidR="006179D2" w:rsidRDefault="006179D2">
      <w:pPr>
        <w:pStyle w:val="TableofFigures"/>
        <w:tabs>
          <w:tab w:val="right" w:leader="dot" w:pos="9062"/>
        </w:tabs>
        <w:rPr>
          <w:noProof/>
          <w:lang w:val="en-ID" w:eastAsia="en-ID"/>
        </w:rPr>
      </w:pPr>
      <w:hyperlink w:anchor="_Toc218276764" w:history="1">
        <w:r w:rsidRPr="000419CE">
          <w:rPr>
            <w:rStyle w:val="Hyperlink"/>
            <w:i/>
            <w:iCs/>
            <w:noProof/>
          </w:rPr>
          <w:t>Gambar 3.27</w:t>
        </w:r>
        <w:r w:rsidRPr="000419CE">
          <w:rPr>
            <w:rStyle w:val="Hyperlink"/>
            <w:b/>
            <w:bCs/>
            <w:i/>
            <w:iCs/>
            <w:noProof/>
          </w:rPr>
          <w:t xml:space="preserve"> </w:t>
        </w:r>
        <w:r w:rsidRPr="000419CE">
          <w:rPr>
            <w:rStyle w:val="Hyperlink"/>
            <w:i/>
            <w:iCs/>
            <w:noProof/>
          </w:rPr>
          <w:t>Menyimpan Ke Clean Bucket</w:t>
        </w:r>
        <w:r>
          <w:rPr>
            <w:noProof/>
            <w:webHidden/>
          </w:rPr>
          <w:tab/>
        </w:r>
        <w:r>
          <w:rPr>
            <w:noProof/>
            <w:webHidden/>
          </w:rPr>
          <w:fldChar w:fldCharType="begin"/>
        </w:r>
        <w:r>
          <w:rPr>
            <w:noProof/>
            <w:webHidden/>
          </w:rPr>
          <w:instrText xml:space="preserve"> PAGEREF _Toc218276764 \h </w:instrText>
        </w:r>
        <w:r>
          <w:rPr>
            <w:noProof/>
            <w:webHidden/>
          </w:rPr>
        </w:r>
        <w:r>
          <w:rPr>
            <w:noProof/>
            <w:webHidden/>
          </w:rPr>
          <w:fldChar w:fldCharType="separate"/>
        </w:r>
        <w:r w:rsidR="00293190">
          <w:rPr>
            <w:noProof/>
            <w:webHidden/>
          </w:rPr>
          <w:t>40</w:t>
        </w:r>
        <w:r>
          <w:rPr>
            <w:noProof/>
            <w:webHidden/>
          </w:rPr>
          <w:fldChar w:fldCharType="end"/>
        </w:r>
      </w:hyperlink>
    </w:p>
    <w:p w14:paraId="439747F7" w14:textId="1BD2DD0F" w:rsidR="006179D2" w:rsidRDefault="006179D2">
      <w:pPr>
        <w:pStyle w:val="TableofFigures"/>
        <w:tabs>
          <w:tab w:val="right" w:leader="dot" w:pos="9062"/>
        </w:tabs>
        <w:rPr>
          <w:noProof/>
          <w:lang w:val="en-ID" w:eastAsia="en-ID"/>
        </w:rPr>
      </w:pPr>
      <w:hyperlink w:anchor="_Toc218276765" w:history="1">
        <w:r w:rsidRPr="000419CE">
          <w:rPr>
            <w:rStyle w:val="Hyperlink"/>
            <w:i/>
            <w:iCs/>
            <w:noProof/>
          </w:rPr>
          <w:t>Gambar 3.28</w:t>
        </w:r>
        <w:r w:rsidRPr="000419CE">
          <w:rPr>
            <w:rStyle w:val="Hyperlink"/>
            <w:b/>
            <w:bCs/>
            <w:i/>
            <w:iCs/>
            <w:noProof/>
          </w:rPr>
          <w:t xml:space="preserve"> </w:t>
        </w:r>
        <w:r w:rsidRPr="000419CE">
          <w:rPr>
            <w:rStyle w:val="Hyperlink"/>
            <w:i/>
            <w:iCs/>
            <w:noProof/>
          </w:rPr>
          <w:t>Menyimpan Ke Clean Bucket</w:t>
        </w:r>
        <w:r>
          <w:rPr>
            <w:noProof/>
            <w:webHidden/>
          </w:rPr>
          <w:tab/>
        </w:r>
        <w:r>
          <w:rPr>
            <w:noProof/>
            <w:webHidden/>
          </w:rPr>
          <w:fldChar w:fldCharType="begin"/>
        </w:r>
        <w:r>
          <w:rPr>
            <w:noProof/>
            <w:webHidden/>
          </w:rPr>
          <w:instrText xml:space="preserve"> PAGEREF _Toc218276765 \h </w:instrText>
        </w:r>
        <w:r>
          <w:rPr>
            <w:noProof/>
            <w:webHidden/>
          </w:rPr>
        </w:r>
        <w:r>
          <w:rPr>
            <w:noProof/>
            <w:webHidden/>
          </w:rPr>
          <w:fldChar w:fldCharType="separate"/>
        </w:r>
        <w:r w:rsidR="00293190">
          <w:rPr>
            <w:noProof/>
            <w:webHidden/>
          </w:rPr>
          <w:t>41</w:t>
        </w:r>
        <w:r>
          <w:rPr>
            <w:noProof/>
            <w:webHidden/>
          </w:rPr>
          <w:fldChar w:fldCharType="end"/>
        </w:r>
      </w:hyperlink>
    </w:p>
    <w:p w14:paraId="1DB09EE8" w14:textId="0FCA0A34" w:rsidR="006179D2" w:rsidRDefault="006179D2">
      <w:pPr>
        <w:pStyle w:val="TableofFigures"/>
        <w:tabs>
          <w:tab w:val="right" w:leader="dot" w:pos="9062"/>
        </w:tabs>
        <w:rPr>
          <w:noProof/>
          <w:lang w:val="en-ID" w:eastAsia="en-ID"/>
        </w:rPr>
      </w:pPr>
      <w:hyperlink w:anchor="_Toc218276766" w:history="1">
        <w:r w:rsidRPr="000419CE">
          <w:rPr>
            <w:rStyle w:val="Hyperlink"/>
            <w:i/>
            <w:iCs/>
            <w:noProof/>
          </w:rPr>
          <w:t>Gambar 3.29 Bucket clean-zone MinIO</w:t>
        </w:r>
        <w:r>
          <w:rPr>
            <w:noProof/>
            <w:webHidden/>
          </w:rPr>
          <w:tab/>
        </w:r>
        <w:r>
          <w:rPr>
            <w:noProof/>
            <w:webHidden/>
          </w:rPr>
          <w:fldChar w:fldCharType="begin"/>
        </w:r>
        <w:r>
          <w:rPr>
            <w:noProof/>
            <w:webHidden/>
          </w:rPr>
          <w:instrText xml:space="preserve"> PAGEREF _Toc218276766 \h </w:instrText>
        </w:r>
        <w:r>
          <w:rPr>
            <w:noProof/>
            <w:webHidden/>
          </w:rPr>
        </w:r>
        <w:r>
          <w:rPr>
            <w:noProof/>
            <w:webHidden/>
          </w:rPr>
          <w:fldChar w:fldCharType="separate"/>
        </w:r>
        <w:r w:rsidR="00293190">
          <w:rPr>
            <w:noProof/>
            <w:webHidden/>
          </w:rPr>
          <w:t>41</w:t>
        </w:r>
        <w:r>
          <w:rPr>
            <w:noProof/>
            <w:webHidden/>
          </w:rPr>
          <w:fldChar w:fldCharType="end"/>
        </w:r>
      </w:hyperlink>
    </w:p>
    <w:p w14:paraId="1BCCEB65" w14:textId="042466B8" w:rsidR="006179D2" w:rsidRDefault="006179D2">
      <w:pPr>
        <w:pStyle w:val="TableofFigures"/>
        <w:tabs>
          <w:tab w:val="right" w:leader="dot" w:pos="9062"/>
        </w:tabs>
        <w:rPr>
          <w:noProof/>
          <w:lang w:val="en-ID" w:eastAsia="en-ID"/>
        </w:rPr>
      </w:pPr>
      <w:hyperlink w:anchor="_Toc218276767" w:history="1">
        <w:r w:rsidRPr="000419CE">
          <w:rPr>
            <w:rStyle w:val="Hyperlink"/>
            <w:i/>
            <w:iCs/>
            <w:noProof/>
          </w:rPr>
          <w:t>Gambar 3.30 Bucket clean-zone MinIO</w:t>
        </w:r>
        <w:r>
          <w:rPr>
            <w:noProof/>
            <w:webHidden/>
          </w:rPr>
          <w:tab/>
        </w:r>
        <w:r>
          <w:rPr>
            <w:noProof/>
            <w:webHidden/>
          </w:rPr>
          <w:fldChar w:fldCharType="begin"/>
        </w:r>
        <w:r>
          <w:rPr>
            <w:noProof/>
            <w:webHidden/>
          </w:rPr>
          <w:instrText xml:space="preserve"> PAGEREF _Toc218276767 \h </w:instrText>
        </w:r>
        <w:r>
          <w:rPr>
            <w:noProof/>
            <w:webHidden/>
          </w:rPr>
        </w:r>
        <w:r>
          <w:rPr>
            <w:noProof/>
            <w:webHidden/>
          </w:rPr>
          <w:fldChar w:fldCharType="separate"/>
        </w:r>
        <w:r w:rsidR="00293190">
          <w:rPr>
            <w:noProof/>
            <w:webHidden/>
          </w:rPr>
          <w:t>41</w:t>
        </w:r>
        <w:r>
          <w:rPr>
            <w:noProof/>
            <w:webHidden/>
          </w:rPr>
          <w:fldChar w:fldCharType="end"/>
        </w:r>
      </w:hyperlink>
    </w:p>
    <w:p w14:paraId="1F6F559D" w14:textId="2A0F8159" w:rsidR="006179D2" w:rsidRDefault="006179D2">
      <w:pPr>
        <w:pStyle w:val="TableofFigures"/>
        <w:tabs>
          <w:tab w:val="right" w:leader="dot" w:pos="9062"/>
        </w:tabs>
        <w:rPr>
          <w:noProof/>
          <w:lang w:val="en-ID" w:eastAsia="en-ID"/>
        </w:rPr>
      </w:pPr>
      <w:hyperlink w:anchor="_Toc218276768" w:history="1">
        <w:r w:rsidRPr="000419CE">
          <w:rPr>
            <w:rStyle w:val="Hyperlink"/>
            <w:i/>
            <w:iCs/>
            <w:noProof/>
          </w:rPr>
          <w:t>Gambar 3.31</w:t>
        </w:r>
        <w:r w:rsidRPr="000419CE">
          <w:rPr>
            <w:rStyle w:val="Hyperlink"/>
            <w:b/>
            <w:bCs/>
            <w:i/>
            <w:iCs/>
            <w:noProof/>
          </w:rPr>
          <w:t xml:space="preserve"> </w:t>
        </w:r>
        <w:r w:rsidRPr="000419CE">
          <w:rPr>
            <w:rStyle w:val="Hyperlink"/>
            <w:i/>
            <w:iCs/>
            <w:noProof/>
          </w:rPr>
          <w:t>Fungsi Membaca Parqueet</w:t>
        </w:r>
        <w:r>
          <w:rPr>
            <w:noProof/>
            <w:webHidden/>
          </w:rPr>
          <w:tab/>
        </w:r>
        <w:r>
          <w:rPr>
            <w:noProof/>
            <w:webHidden/>
          </w:rPr>
          <w:fldChar w:fldCharType="begin"/>
        </w:r>
        <w:r>
          <w:rPr>
            <w:noProof/>
            <w:webHidden/>
          </w:rPr>
          <w:instrText xml:space="preserve"> PAGEREF _Toc218276768 \h </w:instrText>
        </w:r>
        <w:r>
          <w:rPr>
            <w:noProof/>
            <w:webHidden/>
          </w:rPr>
        </w:r>
        <w:r>
          <w:rPr>
            <w:noProof/>
            <w:webHidden/>
          </w:rPr>
          <w:fldChar w:fldCharType="separate"/>
        </w:r>
        <w:r w:rsidR="00293190">
          <w:rPr>
            <w:noProof/>
            <w:webHidden/>
          </w:rPr>
          <w:t>42</w:t>
        </w:r>
        <w:r>
          <w:rPr>
            <w:noProof/>
            <w:webHidden/>
          </w:rPr>
          <w:fldChar w:fldCharType="end"/>
        </w:r>
      </w:hyperlink>
    </w:p>
    <w:p w14:paraId="0D342C4C" w14:textId="0923DC15" w:rsidR="006179D2" w:rsidRDefault="006179D2">
      <w:pPr>
        <w:pStyle w:val="TableofFigures"/>
        <w:tabs>
          <w:tab w:val="right" w:leader="dot" w:pos="9062"/>
        </w:tabs>
        <w:rPr>
          <w:noProof/>
          <w:lang w:val="en-ID" w:eastAsia="en-ID"/>
        </w:rPr>
      </w:pPr>
      <w:hyperlink w:anchor="_Toc218276769" w:history="1">
        <w:r w:rsidRPr="000419CE">
          <w:rPr>
            <w:rStyle w:val="Hyperlink"/>
            <w:i/>
            <w:iCs/>
            <w:noProof/>
          </w:rPr>
          <w:t>Gambar 3.32</w:t>
        </w:r>
        <w:r w:rsidRPr="000419CE">
          <w:rPr>
            <w:rStyle w:val="Hyperlink"/>
            <w:b/>
            <w:bCs/>
            <w:i/>
            <w:iCs/>
            <w:noProof/>
          </w:rPr>
          <w:t xml:space="preserve"> </w:t>
        </w:r>
        <w:r w:rsidRPr="000419CE">
          <w:rPr>
            <w:rStyle w:val="Hyperlink"/>
            <w:i/>
            <w:iCs/>
            <w:noProof/>
          </w:rPr>
          <w:t>Fungsi Membaca Parqueet</w:t>
        </w:r>
        <w:r>
          <w:rPr>
            <w:noProof/>
            <w:webHidden/>
          </w:rPr>
          <w:tab/>
        </w:r>
        <w:r>
          <w:rPr>
            <w:noProof/>
            <w:webHidden/>
          </w:rPr>
          <w:fldChar w:fldCharType="begin"/>
        </w:r>
        <w:r>
          <w:rPr>
            <w:noProof/>
            <w:webHidden/>
          </w:rPr>
          <w:instrText xml:space="preserve"> PAGEREF _Toc218276769 \h </w:instrText>
        </w:r>
        <w:r>
          <w:rPr>
            <w:noProof/>
            <w:webHidden/>
          </w:rPr>
        </w:r>
        <w:r>
          <w:rPr>
            <w:noProof/>
            <w:webHidden/>
          </w:rPr>
          <w:fldChar w:fldCharType="separate"/>
        </w:r>
        <w:r w:rsidR="00293190">
          <w:rPr>
            <w:noProof/>
            <w:webHidden/>
          </w:rPr>
          <w:t>42</w:t>
        </w:r>
        <w:r>
          <w:rPr>
            <w:noProof/>
            <w:webHidden/>
          </w:rPr>
          <w:fldChar w:fldCharType="end"/>
        </w:r>
      </w:hyperlink>
    </w:p>
    <w:p w14:paraId="2594254B" w14:textId="12CAC36F" w:rsidR="006179D2" w:rsidRDefault="006179D2">
      <w:pPr>
        <w:pStyle w:val="TableofFigures"/>
        <w:tabs>
          <w:tab w:val="right" w:leader="dot" w:pos="9062"/>
        </w:tabs>
        <w:rPr>
          <w:noProof/>
          <w:lang w:val="en-ID" w:eastAsia="en-ID"/>
        </w:rPr>
      </w:pPr>
      <w:hyperlink w:anchor="_Toc218276770" w:history="1">
        <w:r w:rsidRPr="000419CE">
          <w:rPr>
            <w:rStyle w:val="Hyperlink"/>
            <w:i/>
            <w:iCs/>
            <w:noProof/>
          </w:rPr>
          <w:t>Gambar 3.33</w:t>
        </w:r>
        <w:r w:rsidRPr="000419CE">
          <w:rPr>
            <w:rStyle w:val="Hyperlink"/>
            <w:b/>
            <w:bCs/>
            <w:i/>
            <w:iCs/>
            <w:noProof/>
          </w:rPr>
          <w:t xml:space="preserve"> </w:t>
        </w:r>
        <w:r w:rsidRPr="000419CE">
          <w:rPr>
            <w:rStyle w:val="Hyperlink"/>
            <w:i/>
            <w:iCs/>
            <w:noProof/>
          </w:rPr>
          <w:t>Logic Aktivitas Terakhir</w:t>
        </w:r>
        <w:r>
          <w:rPr>
            <w:noProof/>
            <w:webHidden/>
          </w:rPr>
          <w:tab/>
        </w:r>
        <w:r>
          <w:rPr>
            <w:noProof/>
            <w:webHidden/>
          </w:rPr>
          <w:fldChar w:fldCharType="begin"/>
        </w:r>
        <w:r>
          <w:rPr>
            <w:noProof/>
            <w:webHidden/>
          </w:rPr>
          <w:instrText xml:space="preserve"> PAGEREF _Toc218276770 \h </w:instrText>
        </w:r>
        <w:r>
          <w:rPr>
            <w:noProof/>
            <w:webHidden/>
          </w:rPr>
        </w:r>
        <w:r>
          <w:rPr>
            <w:noProof/>
            <w:webHidden/>
          </w:rPr>
          <w:fldChar w:fldCharType="separate"/>
        </w:r>
        <w:r w:rsidR="00293190">
          <w:rPr>
            <w:noProof/>
            <w:webHidden/>
          </w:rPr>
          <w:t>43</w:t>
        </w:r>
        <w:r>
          <w:rPr>
            <w:noProof/>
            <w:webHidden/>
          </w:rPr>
          <w:fldChar w:fldCharType="end"/>
        </w:r>
      </w:hyperlink>
    </w:p>
    <w:p w14:paraId="3F67853D" w14:textId="41DA6C48" w:rsidR="006179D2" w:rsidRDefault="006179D2">
      <w:pPr>
        <w:pStyle w:val="TableofFigures"/>
        <w:tabs>
          <w:tab w:val="right" w:leader="dot" w:pos="9062"/>
        </w:tabs>
        <w:rPr>
          <w:noProof/>
          <w:lang w:val="en-ID" w:eastAsia="en-ID"/>
        </w:rPr>
      </w:pPr>
      <w:hyperlink w:anchor="_Toc218276771" w:history="1">
        <w:r w:rsidRPr="000419CE">
          <w:rPr>
            <w:rStyle w:val="Hyperlink"/>
            <w:i/>
            <w:iCs/>
            <w:noProof/>
          </w:rPr>
          <w:t>Gambar 3.34</w:t>
        </w:r>
        <w:r w:rsidRPr="000419CE">
          <w:rPr>
            <w:rStyle w:val="Hyperlink"/>
            <w:b/>
            <w:bCs/>
            <w:i/>
            <w:iCs/>
            <w:noProof/>
          </w:rPr>
          <w:t xml:space="preserve"> </w:t>
        </w:r>
        <w:r w:rsidRPr="000419CE">
          <w:rPr>
            <w:rStyle w:val="Hyperlink"/>
            <w:i/>
            <w:iCs/>
            <w:noProof/>
          </w:rPr>
          <w:t>Logic Skor Kotor</w:t>
        </w:r>
        <w:r>
          <w:rPr>
            <w:noProof/>
            <w:webHidden/>
          </w:rPr>
          <w:tab/>
        </w:r>
        <w:r>
          <w:rPr>
            <w:noProof/>
            <w:webHidden/>
          </w:rPr>
          <w:fldChar w:fldCharType="begin"/>
        </w:r>
        <w:r>
          <w:rPr>
            <w:noProof/>
            <w:webHidden/>
          </w:rPr>
          <w:instrText xml:space="preserve"> PAGEREF _Toc218276771 \h </w:instrText>
        </w:r>
        <w:r>
          <w:rPr>
            <w:noProof/>
            <w:webHidden/>
          </w:rPr>
        </w:r>
        <w:r>
          <w:rPr>
            <w:noProof/>
            <w:webHidden/>
          </w:rPr>
          <w:fldChar w:fldCharType="separate"/>
        </w:r>
        <w:r w:rsidR="00293190">
          <w:rPr>
            <w:noProof/>
            <w:webHidden/>
          </w:rPr>
          <w:t>43</w:t>
        </w:r>
        <w:r>
          <w:rPr>
            <w:noProof/>
            <w:webHidden/>
          </w:rPr>
          <w:fldChar w:fldCharType="end"/>
        </w:r>
      </w:hyperlink>
    </w:p>
    <w:p w14:paraId="016F4A95" w14:textId="7C5BEC27" w:rsidR="006179D2" w:rsidRDefault="006179D2">
      <w:pPr>
        <w:pStyle w:val="TableofFigures"/>
        <w:tabs>
          <w:tab w:val="right" w:leader="dot" w:pos="9062"/>
        </w:tabs>
        <w:rPr>
          <w:noProof/>
          <w:lang w:val="en-ID" w:eastAsia="en-ID"/>
        </w:rPr>
      </w:pPr>
      <w:hyperlink w:anchor="_Toc218276772" w:history="1">
        <w:r w:rsidRPr="000419CE">
          <w:rPr>
            <w:rStyle w:val="Hyperlink"/>
            <w:i/>
            <w:iCs/>
            <w:noProof/>
          </w:rPr>
          <w:t>Gambar 3.35</w:t>
        </w:r>
        <w:r w:rsidRPr="000419CE">
          <w:rPr>
            <w:rStyle w:val="Hyperlink"/>
            <w:b/>
            <w:bCs/>
            <w:i/>
            <w:iCs/>
            <w:noProof/>
          </w:rPr>
          <w:t xml:space="preserve"> </w:t>
        </w:r>
        <w:r w:rsidRPr="000419CE">
          <w:rPr>
            <w:rStyle w:val="Hyperlink"/>
            <w:i/>
            <w:iCs/>
            <w:noProof/>
          </w:rPr>
          <w:t>Skor Bau Badan</w:t>
        </w:r>
        <w:r>
          <w:rPr>
            <w:noProof/>
            <w:webHidden/>
          </w:rPr>
          <w:tab/>
        </w:r>
        <w:r>
          <w:rPr>
            <w:noProof/>
            <w:webHidden/>
          </w:rPr>
          <w:fldChar w:fldCharType="begin"/>
        </w:r>
        <w:r>
          <w:rPr>
            <w:noProof/>
            <w:webHidden/>
          </w:rPr>
          <w:instrText xml:space="preserve"> PAGEREF _Toc218276772 \h </w:instrText>
        </w:r>
        <w:r>
          <w:rPr>
            <w:noProof/>
            <w:webHidden/>
          </w:rPr>
        </w:r>
        <w:r>
          <w:rPr>
            <w:noProof/>
            <w:webHidden/>
          </w:rPr>
          <w:fldChar w:fldCharType="separate"/>
        </w:r>
        <w:r w:rsidR="00293190">
          <w:rPr>
            <w:noProof/>
            <w:webHidden/>
          </w:rPr>
          <w:t>44</w:t>
        </w:r>
        <w:r>
          <w:rPr>
            <w:noProof/>
            <w:webHidden/>
          </w:rPr>
          <w:fldChar w:fldCharType="end"/>
        </w:r>
      </w:hyperlink>
    </w:p>
    <w:p w14:paraId="258CEC4E" w14:textId="53FE4027" w:rsidR="006179D2" w:rsidRDefault="006179D2">
      <w:pPr>
        <w:pStyle w:val="TableofFigures"/>
        <w:tabs>
          <w:tab w:val="right" w:leader="dot" w:pos="9062"/>
        </w:tabs>
        <w:rPr>
          <w:noProof/>
          <w:lang w:val="en-ID" w:eastAsia="en-ID"/>
        </w:rPr>
      </w:pPr>
      <w:hyperlink w:anchor="_Toc218276773" w:history="1">
        <w:r w:rsidRPr="000419CE">
          <w:rPr>
            <w:rStyle w:val="Hyperlink"/>
            <w:i/>
            <w:iCs/>
            <w:noProof/>
          </w:rPr>
          <w:t>Gambar 3.36</w:t>
        </w:r>
        <w:r w:rsidRPr="000419CE">
          <w:rPr>
            <w:rStyle w:val="Hyperlink"/>
            <w:b/>
            <w:bCs/>
            <w:i/>
            <w:iCs/>
            <w:noProof/>
          </w:rPr>
          <w:t xml:space="preserve"> </w:t>
        </w:r>
        <w:r w:rsidRPr="000419CE">
          <w:rPr>
            <w:rStyle w:val="Hyperlink"/>
            <w:i/>
            <w:iCs/>
            <w:noProof/>
          </w:rPr>
          <w:t>Logic Skor Final</w:t>
        </w:r>
        <w:r>
          <w:rPr>
            <w:noProof/>
            <w:webHidden/>
          </w:rPr>
          <w:tab/>
        </w:r>
        <w:r>
          <w:rPr>
            <w:noProof/>
            <w:webHidden/>
          </w:rPr>
          <w:fldChar w:fldCharType="begin"/>
        </w:r>
        <w:r>
          <w:rPr>
            <w:noProof/>
            <w:webHidden/>
          </w:rPr>
          <w:instrText xml:space="preserve"> PAGEREF _Toc218276773 \h </w:instrText>
        </w:r>
        <w:r>
          <w:rPr>
            <w:noProof/>
            <w:webHidden/>
          </w:rPr>
        </w:r>
        <w:r>
          <w:rPr>
            <w:noProof/>
            <w:webHidden/>
          </w:rPr>
          <w:fldChar w:fldCharType="separate"/>
        </w:r>
        <w:r w:rsidR="00293190">
          <w:rPr>
            <w:noProof/>
            <w:webHidden/>
          </w:rPr>
          <w:t>45</w:t>
        </w:r>
        <w:r>
          <w:rPr>
            <w:noProof/>
            <w:webHidden/>
          </w:rPr>
          <w:fldChar w:fldCharType="end"/>
        </w:r>
      </w:hyperlink>
    </w:p>
    <w:p w14:paraId="2A522C54" w14:textId="1FE77F9B" w:rsidR="006179D2" w:rsidRDefault="006179D2">
      <w:pPr>
        <w:pStyle w:val="TableofFigures"/>
        <w:tabs>
          <w:tab w:val="right" w:leader="dot" w:pos="9062"/>
        </w:tabs>
        <w:rPr>
          <w:noProof/>
          <w:lang w:val="en-ID" w:eastAsia="en-ID"/>
        </w:rPr>
      </w:pPr>
      <w:hyperlink w:anchor="_Toc218276774" w:history="1">
        <w:r w:rsidRPr="000419CE">
          <w:rPr>
            <w:rStyle w:val="Hyperlink"/>
            <w:i/>
            <w:iCs/>
            <w:noProof/>
          </w:rPr>
          <w:t>Gambar 3.37</w:t>
        </w:r>
        <w:r w:rsidRPr="000419CE">
          <w:rPr>
            <w:rStyle w:val="Hyperlink"/>
            <w:b/>
            <w:bCs/>
            <w:i/>
            <w:iCs/>
            <w:noProof/>
          </w:rPr>
          <w:t xml:space="preserve"> </w:t>
        </w:r>
        <w:r w:rsidRPr="000419CE">
          <w:rPr>
            <w:rStyle w:val="Hyperlink"/>
            <w:i/>
            <w:iCs/>
            <w:noProof/>
          </w:rPr>
          <w:t>Menyimpan Hasil Logic</w:t>
        </w:r>
        <w:r>
          <w:rPr>
            <w:noProof/>
            <w:webHidden/>
          </w:rPr>
          <w:tab/>
        </w:r>
        <w:r>
          <w:rPr>
            <w:noProof/>
            <w:webHidden/>
          </w:rPr>
          <w:fldChar w:fldCharType="begin"/>
        </w:r>
        <w:r>
          <w:rPr>
            <w:noProof/>
            <w:webHidden/>
          </w:rPr>
          <w:instrText xml:space="preserve"> PAGEREF _Toc218276774 \h </w:instrText>
        </w:r>
        <w:r>
          <w:rPr>
            <w:noProof/>
            <w:webHidden/>
          </w:rPr>
        </w:r>
        <w:r>
          <w:rPr>
            <w:noProof/>
            <w:webHidden/>
          </w:rPr>
          <w:fldChar w:fldCharType="separate"/>
        </w:r>
        <w:r w:rsidR="00293190">
          <w:rPr>
            <w:noProof/>
            <w:webHidden/>
          </w:rPr>
          <w:t>45</w:t>
        </w:r>
        <w:r>
          <w:rPr>
            <w:noProof/>
            <w:webHidden/>
          </w:rPr>
          <w:fldChar w:fldCharType="end"/>
        </w:r>
      </w:hyperlink>
    </w:p>
    <w:p w14:paraId="2D7B5624" w14:textId="06D9D36E" w:rsidR="006179D2" w:rsidRDefault="006179D2">
      <w:pPr>
        <w:pStyle w:val="TableofFigures"/>
        <w:tabs>
          <w:tab w:val="right" w:leader="dot" w:pos="9062"/>
        </w:tabs>
        <w:rPr>
          <w:noProof/>
          <w:lang w:val="en-ID" w:eastAsia="en-ID"/>
        </w:rPr>
      </w:pPr>
      <w:hyperlink w:anchor="_Toc218276775" w:history="1">
        <w:r w:rsidRPr="000419CE">
          <w:rPr>
            <w:rStyle w:val="Hyperlink"/>
            <w:i/>
            <w:iCs/>
            <w:noProof/>
          </w:rPr>
          <w:t>Gambar 3.38 Bucket curated-zone MinIO</w:t>
        </w:r>
        <w:r>
          <w:rPr>
            <w:noProof/>
            <w:webHidden/>
          </w:rPr>
          <w:tab/>
        </w:r>
        <w:r>
          <w:rPr>
            <w:noProof/>
            <w:webHidden/>
          </w:rPr>
          <w:fldChar w:fldCharType="begin"/>
        </w:r>
        <w:r>
          <w:rPr>
            <w:noProof/>
            <w:webHidden/>
          </w:rPr>
          <w:instrText xml:space="preserve"> PAGEREF _Toc218276775 \h </w:instrText>
        </w:r>
        <w:r>
          <w:rPr>
            <w:noProof/>
            <w:webHidden/>
          </w:rPr>
        </w:r>
        <w:r>
          <w:rPr>
            <w:noProof/>
            <w:webHidden/>
          </w:rPr>
          <w:fldChar w:fldCharType="separate"/>
        </w:r>
        <w:r w:rsidR="00293190">
          <w:rPr>
            <w:noProof/>
            <w:webHidden/>
          </w:rPr>
          <w:t>46</w:t>
        </w:r>
        <w:r>
          <w:rPr>
            <w:noProof/>
            <w:webHidden/>
          </w:rPr>
          <w:fldChar w:fldCharType="end"/>
        </w:r>
      </w:hyperlink>
    </w:p>
    <w:p w14:paraId="6FA46713" w14:textId="6ABE3E7E" w:rsidR="006179D2" w:rsidRDefault="006179D2">
      <w:pPr>
        <w:pStyle w:val="TableofFigures"/>
        <w:tabs>
          <w:tab w:val="right" w:leader="dot" w:pos="9062"/>
        </w:tabs>
        <w:rPr>
          <w:noProof/>
          <w:lang w:val="en-ID" w:eastAsia="en-ID"/>
        </w:rPr>
      </w:pPr>
      <w:hyperlink w:anchor="_Toc218276776" w:history="1">
        <w:r w:rsidRPr="000419CE">
          <w:rPr>
            <w:rStyle w:val="Hyperlink"/>
            <w:i/>
            <w:iCs/>
            <w:noProof/>
          </w:rPr>
          <w:t>Gambar 3.39</w:t>
        </w:r>
        <w:r w:rsidRPr="000419CE">
          <w:rPr>
            <w:rStyle w:val="Hyperlink"/>
            <w:b/>
            <w:bCs/>
            <w:i/>
            <w:iCs/>
            <w:noProof/>
          </w:rPr>
          <w:t xml:space="preserve"> </w:t>
        </w:r>
        <w:r w:rsidRPr="000419CE">
          <w:rPr>
            <w:rStyle w:val="Hyperlink"/>
            <w:i/>
            <w:iCs/>
            <w:noProof/>
            <w:lang w:val="en-ID"/>
          </w:rPr>
          <w:t>Load_aktivitas_to_neon.py</w:t>
        </w:r>
        <w:r>
          <w:rPr>
            <w:noProof/>
            <w:webHidden/>
          </w:rPr>
          <w:tab/>
        </w:r>
        <w:r>
          <w:rPr>
            <w:noProof/>
            <w:webHidden/>
          </w:rPr>
          <w:fldChar w:fldCharType="begin"/>
        </w:r>
        <w:r>
          <w:rPr>
            <w:noProof/>
            <w:webHidden/>
          </w:rPr>
          <w:instrText xml:space="preserve"> PAGEREF _Toc218276776 \h </w:instrText>
        </w:r>
        <w:r>
          <w:rPr>
            <w:noProof/>
            <w:webHidden/>
          </w:rPr>
        </w:r>
        <w:r>
          <w:rPr>
            <w:noProof/>
            <w:webHidden/>
          </w:rPr>
          <w:fldChar w:fldCharType="separate"/>
        </w:r>
        <w:r w:rsidR="00293190">
          <w:rPr>
            <w:noProof/>
            <w:webHidden/>
          </w:rPr>
          <w:t>47</w:t>
        </w:r>
        <w:r>
          <w:rPr>
            <w:noProof/>
            <w:webHidden/>
          </w:rPr>
          <w:fldChar w:fldCharType="end"/>
        </w:r>
      </w:hyperlink>
    </w:p>
    <w:p w14:paraId="11132ABF" w14:textId="337D5415" w:rsidR="006179D2" w:rsidRDefault="006179D2">
      <w:pPr>
        <w:pStyle w:val="TableofFigures"/>
        <w:tabs>
          <w:tab w:val="right" w:leader="dot" w:pos="9062"/>
        </w:tabs>
        <w:rPr>
          <w:noProof/>
          <w:lang w:val="en-ID" w:eastAsia="en-ID"/>
        </w:rPr>
      </w:pPr>
      <w:hyperlink w:anchor="_Toc218276777" w:history="1">
        <w:r w:rsidRPr="000419CE">
          <w:rPr>
            <w:rStyle w:val="Hyperlink"/>
            <w:i/>
            <w:iCs/>
            <w:noProof/>
          </w:rPr>
          <w:t>Gambar 3.40</w:t>
        </w:r>
        <w:r w:rsidRPr="000419CE">
          <w:rPr>
            <w:rStyle w:val="Hyperlink"/>
            <w:rFonts w:eastAsia="Times New Roman" w:cs="Times New Roman"/>
            <w:noProof/>
            <w:lang w:val="en-ID" w:eastAsia="en-ID"/>
          </w:rPr>
          <w:t xml:space="preserve"> </w:t>
        </w:r>
        <w:r w:rsidRPr="000419CE">
          <w:rPr>
            <w:rStyle w:val="Hyperlink"/>
            <w:i/>
            <w:iCs/>
            <w:noProof/>
            <w:lang w:val="en-ID"/>
          </w:rPr>
          <w:t>Load_prescriptive_to_sql.py</w:t>
        </w:r>
        <w:r>
          <w:rPr>
            <w:noProof/>
            <w:webHidden/>
          </w:rPr>
          <w:tab/>
        </w:r>
        <w:r>
          <w:rPr>
            <w:noProof/>
            <w:webHidden/>
          </w:rPr>
          <w:fldChar w:fldCharType="begin"/>
        </w:r>
        <w:r>
          <w:rPr>
            <w:noProof/>
            <w:webHidden/>
          </w:rPr>
          <w:instrText xml:space="preserve"> PAGEREF _Toc218276777 \h </w:instrText>
        </w:r>
        <w:r>
          <w:rPr>
            <w:noProof/>
            <w:webHidden/>
          </w:rPr>
        </w:r>
        <w:r>
          <w:rPr>
            <w:noProof/>
            <w:webHidden/>
          </w:rPr>
          <w:fldChar w:fldCharType="separate"/>
        </w:r>
        <w:r w:rsidR="00293190">
          <w:rPr>
            <w:noProof/>
            <w:webHidden/>
          </w:rPr>
          <w:t>48</w:t>
        </w:r>
        <w:r>
          <w:rPr>
            <w:noProof/>
            <w:webHidden/>
          </w:rPr>
          <w:fldChar w:fldCharType="end"/>
        </w:r>
      </w:hyperlink>
    </w:p>
    <w:p w14:paraId="275B8D5F" w14:textId="7089A062" w:rsidR="006179D2" w:rsidRDefault="006179D2">
      <w:pPr>
        <w:pStyle w:val="TableofFigures"/>
        <w:tabs>
          <w:tab w:val="right" w:leader="dot" w:pos="9062"/>
        </w:tabs>
        <w:rPr>
          <w:noProof/>
          <w:lang w:val="en-ID" w:eastAsia="en-ID"/>
        </w:rPr>
      </w:pPr>
      <w:hyperlink w:anchor="_Toc218276778" w:history="1">
        <w:r w:rsidRPr="000419CE">
          <w:rPr>
            <w:rStyle w:val="Hyperlink"/>
            <w:i/>
            <w:iCs/>
            <w:noProof/>
          </w:rPr>
          <w:t>Gambar 3.41</w:t>
        </w:r>
        <w:r w:rsidRPr="000419CE">
          <w:rPr>
            <w:rStyle w:val="Hyperlink"/>
            <w:rFonts w:eastAsia="Times New Roman" w:cs="Times New Roman"/>
            <w:noProof/>
            <w:lang w:val="en-ID" w:eastAsia="en-ID"/>
          </w:rPr>
          <w:t xml:space="preserve"> </w:t>
        </w:r>
        <w:r w:rsidRPr="000419CE">
          <w:rPr>
            <w:rStyle w:val="Hyperlink"/>
            <w:i/>
            <w:iCs/>
            <w:noProof/>
            <w:lang w:val="en-ID"/>
          </w:rPr>
          <w:t>Load_riwayat_mandi_to_neon.py</w:t>
        </w:r>
        <w:r>
          <w:rPr>
            <w:noProof/>
            <w:webHidden/>
          </w:rPr>
          <w:tab/>
        </w:r>
        <w:r>
          <w:rPr>
            <w:noProof/>
            <w:webHidden/>
          </w:rPr>
          <w:fldChar w:fldCharType="begin"/>
        </w:r>
        <w:r>
          <w:rPr>
            <w:noProof/>
            <w:webHidden/>
          </w:rPr>
          <w:instrText xml:space="preserve"> PAGEREF _Toc218276778 \h </w:instrText>
        </w:r>
        <w:r>
          <w:rPr>
            <w:noProof/>
            <w:webHidden/>
          </w:rPr>
        </w:r>
        <w:r>
          <w:rPr>
            <w:noProof/>
            <w:webHidden/>
          </w:rPr>
          <w:fldChar w:fldCharType="separate"/>
        </w:r>
        <w:r w:rsidR="00293190">
          <w:rPr>
            <w:noProof/>
            <w:webHidden/>
          </w:rPr>
          <w:t>48</w:t>
        </w:r>
        <w:r>
          <w:rPr>
            <w:noProof/>
            <w:webHidden/>
          </w:rPr>
          <w:fldChar w:fldCharType="end"/>
        </w:r>
      </w:hyperlink>
    </w:p>
    <w:p w14:paraId="7E4B40E3" w14:textId="6609F31A" w:rsidR="006179D2" w:rsidRDefault="006179D2">
      <w:pPr>
        <w:pStyle w:val="TableofFigures"/>
        <w:tabs>
          <w:tab w:val="right" w:leader="dot" w:pos="9062"/>
        </w:tabs>
        <w:rPr>
          <w:noProof/>
          <w:lang w:val="en-ID" w:eastAsia="en-ID"/>
        </w:rPr>
      </w:pPr>
      <w:hyperlink w:anchor="_Toc218276779" w:history="1">
        <w:r w:rsidRPr="000419CE">
          <w:rPr>
            <w:rStyle w:val="Hyperlink"/>
            <w:i/>
            <w:iCs/>
            <w:noProof/>
          </w:rPr>
          <w:t>Gambar 3.42 loading ke NeonDB</w:t>
        </w:r>
        <w:r>
          <w:rPr>
            <w:noProof/>
            <w:webHidden/>
          </w:rPr>
          <w:tab/>
        </w:r>
        <w:r>
          <w:rPr>
            <w:noProof/>
            <w:webHidden/>
          </w:rPr>
          <w:fldChar w:fldCharType="begin"/>
        </w:r>
        <w:r>
          <w:rPr>
            <w:noProof/>
            <w:webHidden/>
          </w:rPr>
          <w:instrText xml:space="preserve"> PAGEREF _Toc218276779 \h </w:instrText>
        </w:r>
        <w:r>
          <w:rPr>
            <w:noProof/>
            <w:webHidden/>
          </w:rPr>
        </w:r>
        <w:r>
          <w:rPr>
            <w:noProof/>
            <w:webHidden/>
          </w:rPr>
          <w:fldChar w:fldCharType="separate"/>
        </w:r>
        <w:r w:rsidR="00293190">
          <w:rPr>
            <w:noProof/>
            <w:webHidden/>
          </w:rPr>
          <w:t>49</w:t>
        </w:r>
        <w:r>
          <w:rPr>
            <w:noProof/>
            <w:webHidden/>
          </w:rPr>
          <w:fldChar w:fldCharType="end"/>
        </w:r>
      </w:hyperlink>
    </w:p>
    <w:p w14:paraId="28053A54" w14:textId="3019EC0E" w:rsidR="006179D2" w:rsidRDefault="006179D2">
      <w:pPr>
        <w:pStyle w:val="TableofFigures"/>
        <w:tabs>
          <w:tab w:val="right" w:leader="dot" w:pos="9062"/>
        </w:tabs>
        <w:rPr>
          <w:noProof/>
          <w:lang w:val="en-ID" w:eastAsia="en-ID"/>
        </w:rPr>
      </w:pPr>
      <w:hyperlink w:anchor="_Toc218276780" w:history="1">
        <w:r w:rsidRPr="000419CE">
          <w:rPr>
            <w:rStyle w:val="Hyperlink"/>
            <w:i/>
            <w:iCs/>
            <w:noProof/>
          </w:rPr>
          <w:t>Gambar 3.43 Apache Airflow DAG Graph View</w:t>
        </w:r>
        <w:r>
          <w:rPr>
            <w:noProof/>
            <w:webHidden/>
          </w:rPr>
          <w:tab/>
        </w:r>
        <w:r>
          <w:rPr>
            <w:noProof/>
            <w:webHidden/>
          </w:rPr>
          <w:fldChar w:fldCharType="begin"/>
        </w:r>
        <w:r>
          <w:rPr>
            <w:noProof/>
            <w:webHidden/>
          </w:rPr>
          <w:instrText xml:space="preserve"> PAGEREF _Toc218276780 \h </w:instrText>
        </w:r>
        <w:r>
          <w:rPr>
            <w:noProof/>
            <w:webHidden/>
          </w:rPr>
        </w:r>
        <w:r>
          <w:rPr>
            <w:noProof/>
            <w:webHidden/>
          </w:rPr>
          <w:fldChar w:fldCharType="separate"/>
        </w:r>
        <w:r w:rsidR="00293190">
          <w:rPr>
            <w:noProof/>
            <w:webHidden/>
          </w:rPr>
          <w:t>50</w:t>
        </w:r>
        <w:r>
          <w:rPr>
            <w:noProof/>
            <w:webHidden/>
          </w:rPr>
          <w:fldChar w:fldCharType="end"/>
        </w:r>
      </w:hyperlink>
    </w:p>
    <w:p w14:paraId="6B9B77B6" w14:textId="208B6984" w:rsidR="006179D2" w:rsidRDefault="006179D2">
      <w:pPr>
        <w:pStyle w:val="TableofFigures"/>
        <w:tabs>
          <w:tab w:val="right" w:leader="dot" w:pos="9062"/>
        </w:tabs>
        <w:rPr>
          <w:noProof/>
          <w:lang w:val="en-ID" w:eastAsia="en-ID"/>
        </w:rPr>
      </w:pPr>
      <w:hyperlink w:anchor="_Toc218276781" w:history="1">
        <w:r w:rsidRPr="000419CE">
          <w:rPr>
            <w:rStyle w:val="Hyperlink"/>
            <w:i/>
            <w:iCs/>
            <w:noProof/>
          </w:rPr>
          <w:t>Gambar 3.44 Query SQL</w:t>
        </w:r>
        <w:r>
          <w:rPr>
            <w:noProof/>
            <w:webHidden/>
          </w:rPr>
          <w:tab/>
        </w:r>
        <w:r>
          <w:rPr>
            <w:noProof/>
            <w:webHidden/>
          </w:rPr>
          <w:fldChar w:fldCharType="begin"/>
        </w:r>
        <w:r>
          <w:rPr>
            <w:noProof/>
            <w:webHidden/>
          </w:rPr>
          <w:instrText xml:space="preserve"> PAGEREF _Toc218276781 \h </w:instrText>
        </w:r>
        <w:r>
          <w:rPr>
            <w:noProof/>
            <w:webHidden/>
          </w:rPr>
        </w:r>
        <w:r>
          <w:rPr>
            <w:noProof/>
            <w:webHidden/>
          </w:rPr>
          <w:fldChar w:fldCharType="separate"/>
        </w:r>
        <w:r w:rsidR="00293190">
          <w:rPr>
            <w:noProof/>
            <w:webHidden/>
          </w:rPr>
          <w:t>50</w:t>
        </w:r>
        <w:r>
          <w:rPr>
            <w:noProof/>
            <w:webHidden/>
          </w:rPr>
          <w:fldChar w:fldCharType="end"/>
        </w:r>
      </w:hyperlink>
    </w:p>
    <w:p w14:paraId="464C8118" w14:textId="1D25BF98" w:rsidR="006179D2" w:rsidRDefault="006179D2">
      <w:pPr>
        <w:pStyle w:val="TableofFigures"/>
        <w:tabs>
          <w:tab w:val="right" w:leader="dot" w:pos="9062"/>
        </w:tabs>
        <w:rPr>
          <w:noProof/>
          <w:lang w:val="en-ID" w:eastAsia="en-ID"/>
        </w:rPr>
      </w:pPr>
      <w:hyperlink w:anchor="_Toc218276782" w:history="1">
        <w:r w:rsidRPr="000419CE">
          <w:rPr>
            <w:rStyle w:val="Hyperlink"/>
            <w:i/>
            <w:iCs/>
            <w:noProof/>
          </w:rPr>
          <w:t>Gambar 3.45 Query SQL</w:t>
        </w:r>
        <w:r>
          <w:rPr>
            <w:noProof/>
            <w:webHidden/>
          </w:rPr>
          <w:tab/>
        </w:r>
        <w:r>
          <w:rPr>
            <w:noProof/>
            <w:webHidden/>
          </w:rPr>
          <w:fldChar w:fldCharType="begin"/>
        </w:r>
        <w:r>
          <w:rPr>
            <w:noProof/>
            <w:webHidden/>
          </w:rPr>
          <w:instrText xml:space="preserve"> PAGEREF _Toc218276782 \h </w:instrText>
        </w:r>
        <w:r>
          <w:rPr>
            <w:noProof/>
            <w:webHidden/>
          </w:rPr>
        </w:r>
        <w:r>
          <w:rPr>
            <w:noProof/>
            <w:webHidden/>
          </w:rPr>
          <w:fldChar w:fldCharType="separate"/>
        </w:r>
        <w:r w:rsidR="00293190">
          <w:rPr>
            <w:noProof/>
            <w:webHidden/>
          </w:rPr>
          <w:t>51</w:t>
        </w:r>
        <w:r>
          <w:rPr>
            <w:noProof/>
            <w:webHidden/>
          </w:rPr>
          <w:fldChar w:fldCharType="end"/>
        </w:r>
      </w:hyperlink>
    </w:p>
    <w:p w14:paraId="000158DA" w14:textId="0116D5F0" w:rsidR="006179D2" w:rsidRDefault="006179D2">
      <w:pPr>
        <w:pStyle w:val="TableofFigures"/>
        <w:tabs>
          <w:tab w:val="right" w:leader="dot" w:pos="9062"/>
        </w:tabs>
        <w:rPr>
          <w:noProof/>
          <w:lang w:val="en-ID" w:eastAsia="en-ID"/>
        </w:rPr>
      </w:pPr>
      <w:hyperlink w:anchor="_Toc218276783" w:history="1">
        <w:r w:rsidRPr="000419CE">
          <w:rPr>
            <w:rStyle w:val="Hyperlink"/>
            <w:i/>
            <w:iCs/>
            <w:noProof/>
          </w:rPr>
          <w:t>Gambar 3.46 Query SQL</w:t>
        </w:r>
        <w:r>
          <w:rPr>
            <w:noProof/>
            <w:webHidden/>
          </w:rPr>
          <w:tab/>
        </w:r>
        <w:r>
          <w:rPr>
            <w:noProof/>
            <w:webHidden/>
          </w:rPr>
          <w:fldChar w:fldCharType="begin"/>
        </w:r>
        <w:r>
          <w:rPr>
            <w:noProof/>
            <w:webHidden/>
          </w:rPr>
          <w:instrText xml:space="preserve"> PAGEREF _Toc218276783 \h </w:instrText>
        </w:r>
        <w:r>
          <w:rPr>
            <w:noProof/>
            <w:webHidden/>
          </w:rPr>
        </w:r>
        <w:r>
          <w:rPr>
            <w:noProof/>
            <w:webHidden/>
          </w:rPr>
          <w:fldChar w:fldCharType="separate"/>
        </w:r>
        <w:r w:rsidR="00293190">
          <w:rPr>
            <w:noProof/>
            <w:webHidden/>
          </w:rPr>
          <w:t>51</w:t>
        </w:r>
        <w:r>
          <w:rPr>
            <w:noProof/>
            <w:webHidden/>
          </w:rPr>
          <w:fldChar w:fldCharType="end"/>
        </w:r>
      </w:hyperlink>
    </w:p>
    <w:p w14:paraId="4EBA6296" w14:textId="55F94D89" w:rsidR="006179D2" w:rsidRDefault="006179D2">
      <w:pPr>
        <w:pStyle w:val="TableofFigures"/>
        <w:tabs>
          <w:tab w:val="right" w:leader="dot" w:pos="9062"/>
        </w:tabs>
        <w:rPr>
          <w:noProof/>
          <w:lang w:val="en-ID" w:eastAsia="en-ID"/>
        </w:rPr>
      </w:pPr>
      <w:hyperlink w:anchor="_Toc218276784" w:history="1">
        <w:r w:rsidRPr="000419CE">
          <w:rPr>
            <w:rStyle w:val="Hyperlink"/>
            <w:i/>
            <w:iCs/>
            <w:noProof/>
          </w:rPr>
          <w:t>Gambar 3.47 Query SQL</w:t>
        </w:r>
        <w:r>
          <w:rPr>
            <w:noProof/>
            <w:webHidden/>
          </w:rPr>
          <w:tab/>
        </w:r>
        <w:r>
          <w:rPr>
            <w:noProof/>
            <w:webHidden/>
          </w:rPr>
          <w:fldChar w:fldCharType="begin"/>
        </w:r>
        <w:r>
          <w:rPr>
            <w:noProof/>
            <w:webHidden/>
          </w:rPr>
          <w:instrText xml:space="preserve"> PAGEREF _Toc218276784 \h </w:instrText>
        </w:r>
        <w:r>
          <w:rPr>
            <w:noProof/>
            <w:webHidden/>
          </w:rPr>
        </w:r>
        <w:r>
          <w:rPr>
            <w:noProof/>
            <w:webHidden/>
          </w:rPr>
          <w:fldChar w:fldCharType="separate"/>
        </w:r>
        <w:r w:rsidR="00293190">
          <w:rPr>
            <w:noProof/>
            <w:webHidden/>
          </w:rPr>
          <w:t>51</w:t>
        </w:r>
        <w:r>
          <w:rPr>
            <w:noProof/>
            <w:webHidden/>
          </w:rPr>
          <w:fldChar w:fldCharType="end"/>
        </w:r>
      </w:hyperlink>
    </w:p>
    <w:p w14:paraId="5F64E198" w14:textId="6B7A8D44" w:rsidR="006179D2" w:rsidRDefault="006179D2">
      <w:pPr>
        <w:pStyle w:val="TableofFigures"/>
        <w:tabs>
          <w:tab w:val="right" w:leader="dot" w:pos="9062"/>
        </w:tabs>
        <w:rPr>
          <w:noProof/>
          <w:lang w:val="en-ID" w:eastAsia="en-ID"/>
        </w:rPr>
      </w:pPr>
      <w:hyperlink w:anchor="_Toc218276785" w:history="1">
        <w:r w:rsidRPr="000419CE">
          <w:rPr>
            <w:rStyle w:val="Hyperlink"/>
            <w:i/>
            <w:iCs/>
            <w:noProof/>
          </w:rPr>
          <w:t>Gambar 3.48 Hasil Visual</w:t>
        </w:r>
        <w:r>
          <w:rPr>
            <w:noProof/>
            <w:webHidden/>
          </w:rPr>
          <w:tab/>
        </w:r>
        <w:r>
          <w:rPr>
            <w:noProof/>
            <w:webHidden/>
          </w:rPr>
          <w:fldChar w:fldCharType="begin"/>
        </w:r>
        <w:r>
          <w:rPr>
            <w:noProof/>
            <w:webHidden/>
          </w:rPr>
          <w:instrText xml:space="preserve"> PAGEREF _Toc218276785 \h </w:instrText>
        </w:r>
        <w:r>
          <w:rPr>
            <w:noProof/>
            <w:webHidden/>
          </w:rPr>
        </w:r>
        <w:r>
          <w:rPr>
            <w:noProof/>
            <w:webHidden/>
          </w:rPr>
          <w:fldChar w:fldCharType="separate"/>
        </w:r>
        <w:r w:rsidR="00293190">
          <w:rPr>
            <w:noProof/>
            <w:webHidden/>
          </w:rPr>
          <w:t>51</w:t>
        </w:r>
        <w:r>
          <w:rPr>
            <w:noProof/>
            <w:webHidden/>
          </w:rPr>
          <w:fldChar w:fldCharType="end"/>
        </w:r>
      </w:hyperlink>
    </w:p>
    <w:p w14:paraId="3C2F6866" w14:textId="709B42A7" w:rsidR="006179D2" w:rsidRDefault="006179D2">
      <w:pPr>
        <w:pStyle w:val="TableofFigures"/>
        <w:tabs>
          <w:tab w:val="right" w:leader="dot" w:pos="9062"/>
        </w:tabs>
        <w:rPr>
          <w:noProof/>
          <w:lang w:val="en-ID" w:eastAsia="en-ID"/>
        </w:rPr>
      </w:pPr>
      <w:hyperlink w:anchor="_Toc218276786" w:history="1">
        <w:r w:rsidRPr="000419CE">
          <w:rPr>
            <w:rStyle w:val="Hyperlink"/>
            <w:i/>
            <w:iCs/>
            <w:noProof/>
          </w:rPr>
          <w:t>Gambar 3.49 Query SQL</w:t>
        </w:r>
        <w:r>
          <w:rPr>
            <w:noProof/>
            <w:webHidden/>
          </w:rPr>
          <w:tab/>
        </w:r>
        <w:r>
          <w:rPr>
            <w:noProof/>
            <w:webHidden/>
          </w:rPr>
          <w:fldChar w:fldCharType="begin"/>
        </w:r>
        <w:r>
          <w:rPr>
            <w:noProof/>
            <w:webHidden/>
          </w:rPr>
          <w:instrText xml:space="preserve"> PAGEREF _Toc218276786 \h </w:instrText>
        </w:r>
        <w:r>
          <w:rPr>
            <w:noProof/>
            <w:webHidden/>
          </w:rPr>
        </w:r>
        <w:r>
          <w:rPr>
            <w:noProof/>
            <w:webHidden/>
          </w:rPr>
          <w:fldChar w:fldCharType="separate"/>
        </w:r>
        <w:r w:rsidR="00293190">
          <w:rPr>
            <w:noProof/>
            <w:webHidden/>
          </w:rPr>
          <w:t>52</w:t>
        </w:r>
        <w:r>
          <w:rPr>
            <w:noProof/>
            <w:webHidden/>
          </w:rPr>
          <w:fldChar w:fldCharType="end"/>
        </w:r>
      </w:hyperlink>
    </w:p>
    <w:p w14:paraId="01C4E547" w14:textId="64525F08" w:rsidR="006179D2" w:rsidRDefault="006179D2">
      <w:pPr>
        <w:pStyle w:val="TableofFigures"/>
        <w:tabs>
          <w:tab w:val="right" w:leader="dot" w:pos="9062"/>
        </w:tabs>
        <w:rPr>
          <w:noProof/>
          <w:lang w:val="en-ID" w:eastAsia="en-ID"/>
        </w:rPr>
      </w:pPr>
      <w:hyperlink w:anchor="_Toc218276787" w:history="1">
        <w:r w:rsidRPr="000419CE">
          <w:rPr>
            <w:rStyle w:val="Hyperlink"/>
            <w:i/>
            <w:iCs/>
            <w:noProof/>
          </w:rPr>
          <w:t>Gambar 3.50 Query SQL</w:t>
        </w:r>
        <w:r>
          <w:rPr>
            <w:noProof/>
            <w:webHidden/>
          </w:rPr>
          <w:tab/>
        </w:r>
        <w:r>
          <w:rPr>
            <w:noProof/>
            <w:webHidden/>
          </w:rPr>
          <w:fldChar w:fldCharType="begin"/>
        </w:r>
        <w:r>
          <w:rPr>
            <w:noProof/>
            <w:webHidden/>
          </w:rPr>
          <w:instrText xml:space="preserve"> PAGEREF _Toc218276787 \h </w:instrText>
        </w:r>
        <w:r>
          <w:rPr>
            <w:noProof/>
            <w:webHidden/>
          </w:rPr>
        </w:r>
        <w:r>
          <w:rPr>
            <w:noProof/>
            <w:webHidden/>
          </w:rPr>
          <w:fldChar w:fldCharType="separate"/>
        </w:r>
        <w:r w:rsidR="00293190">
          <w:rPr>
            <w:noProof/>
            <w:webHidden/>
          </w:rPr>
          <w:t>52</w:t>
        </w:r>
        <w:r>
          <w:rPr>
            <w:noProof/>
            <w:webHidden/>
          </w:rPr>
          <w:fldChar w:fldCharType="end"/>
        </w:r>
      </w:hyperlink>
    </w:p>
    <w:p w14:paraId="799C8E8F" w14:textId="7BE0F849" w:rsidR="006179D2" w:rsidRDefault="006179D2">
      <w:pPr>
        <w:pStyle w:val="TableofFigures"/>
        <w:tabs>
          <w:tab w:val="right" w:leader="dot" w:pos="9062"/>
        </w:tabs>
        <w:rPr>
          <w:noProof/>
          <w:lang w:val="en-ID" w:eastAsia="en-ID"/>
        </w:rPr>
      </w:pPr>
      <w:hyperlink w:anchor="_Toc218276788" w:history="1">
        <w:r w:rsidRPr="000419CE">
          <w:rPr>
            <w:rStyle w:val="Hyperlink"/>
            <w:i/>
            <w:iCs/>
            <w:noProof/>
          </w:rPr>
          <w:t>Gambar 3.51 Hasil Visual</w:t>
        </w:r>
        <w:r>
          <w:rPr>
            <w:noProof/>
            <w:webHidden/>
          </w:rPr>
          <w:tab/>
        </w:r>
        <w:r>
          <w:rPr>
            <w:noProof/>
            <w:webHidden/>
          </w:rPr>
          <w:fldChar w:fldCharType="begin"/>
        </w:r>
        <w:r>
          <w:rPr>
            <w:noProof/>
            <w:webHidden/>
          </w:rPr>
          <w:instrText xml:space="preserve"> PAGEREF _Toc218276788 \h </w:instrText>
        </w:r>
        <w:r>
          <w:rPr>
            <w:noProof/>
            <w:webHidden/>
          </w:rPr>
        </w:r>
        <w:r>
          <w:rPr>
            <w:noProof/>
            <w:webHidden/>
          </w:rPr>
          <w:fldChar w:fldCharType="separate"/>
        </w:r>
        <w:r w:rsidR="00293190">
          <w:rPr>
            <w:noProof/>
            <w:webHidden/>
          </w:rPr>
          <w:t>52</w:t>
        </w:r>
        <w:r>
          <w:rPr>
            <w:noProof/>
            <w:webHidden/>
          </w:rPr>
          <w:fldChar w:fldCharType="end"/>
        </w:r>
      </w:hyperlink>
    </w:p>
    <w:p w14:paraId="061605E2" w14:textId="646EC4C8" w:rsidR="006179D2" w:rsidRDefault="006179D2">
      <w:pPr>
        <w:pStyle w:val="TableofFigures"/>
        <w:tabs>
          <w:tab w:val="right" w:leader="dot" w:pos="9062"/>
        </w:tabs>
        <w:rPr>
          <w:noProof/>
          <w:lang w:val="en-ID" w:eastAsia="en-ID"/>
        </w:rPr>
      </w:pPr>
      <w:hyperlink w:anchor="_Toc218276789" w:history="1">
        <w:r w:rsidRPr="000419CE">
          <w:rPr>
            <w:rStyle w:val="Hyperlink"/>
            <w:i/>
            <w:iCs/>
            <w:noProof/>
          </w:rPr>
          <w:t>Gambar 3.52 Query SQL</w:t>
        </w:r>
        <w:r>
          <w:rPr>
            <w:noProof/>
            <w:webHidden/>
          </w:rPr>
          <w:tab/>
        </w:r>
        <w:r>
          <w:rPr>
            <w:noProof/>
            <w:webHidden/>
          </w:rPr>
          <w:fldChar w:fldCharType="begin"/>
        </w:r>
        <w:r>
          <w:rPr>
            <w:noProof/>
            <w:webHidden/>
          </w:rPr>
          <w:instrText xml:space="preserve"> PAGEREF _Toc218276789 \h </w:instrText>
        </w:r>
        <w:r>
          <w:rPr>
            <w:noProof/>
            <w:webHidden/>
          </w:rPr>
        </w:r>
        <w:r>
          <w:rPr>
            <w:noProof/>
            <w:webHidden/>
          </w:rPr>
          <w:fldChar w:fldCharType="separate"/>
        </w:r>
        <w:r w:rsidR="00293190">
          <w:rPr>
            <w:noProof/>
            <w:webHidden/>
          </w:rPr>
          <w:t>53</w:t>
        </w:r>
        <w:r>
          <w:rPr>
            <w:noProof/>
            <w:webHidden/>
          </w:rPr>
          <w:fldChar w:fldCharType="end"/>
        </w:r>
      </w:hyperlink>
    </w:p>
    <w:p w14:paraId="15EC51F2" w14:textId="342120C8" w:rsidR="006179D2" w:rsidRDefault="006179D2">
      <w:pPr>
        <w:pStyle w:val="TableofFigures"/>
        <w:tabs>
          <w:tab w:val="right" w:leader="dot" w:pos="9062"/>
        </w:tabs>
        <w:rPr>
          <w:noProof/>
          <w:lang w:val="en-ID" w:eastAsia="en-ID"/>
        </w:rPr>
      </w:pPr>
      <w:hyperlink w:anchor="_Toc218276790" w:history="1">
        <w:r w:rsidRPr="000419CE">
          <w:rPr>
            <w:rStyle w:val="Hyperlink"/>
            <w:i/>
            <w:iCs/>
            <w:noProof/>
          </w:rPr>
          <w:t>Gambar 3.53 Hasil Visual</w:t>
        </w:r>
        <w:r>
          <w:rPr>
            <w:noProof/>
            <w:webHidden/>
          </w:rPr>
          <w:tab/>
        </w:r>
        <w:r>
          <w:rPr>
            <w:noProof/>
            <w:webHidden/>
          </w:rPr>
          <w:fldChar w:fldCharType="begin"/>
        </w:r>
        <w:r>
          <w:rPr>
            <w:noProof/>
            <w:webHidden/>
          </w:rPr>
          <w:instrText xml:space="preserve"> PAGEREF _Toc218276790 \h </w:instrText>
        </w:r>
        <w:r>
          <w:rPr>
            <w:noProof/>
            <w:webHidden/>
          </w:rPr>
        </w:r>
        <w:r>
          <w:rPr>
            <w:noProof/>
            <w:webHidden/>
          </w:rPr>
          <w:fldChar w:fldCharType="separate"/>
        </w:r>
        <w:r w:rsidR="00293190">
          <w:rPr>
            <w:noProof/>
            <w:webHidden/>
          </w:rPr>
          <w:t>53</w:t>
        </w:r>
        <w:r>
          <w:rPr>
            <w:noProof/>
            <w:webHidden/>
          </w:rPr>
          <w:fldChar w:fldCharType="end"/>
        </w:r>
      </w:hyperlink>
    </w:p>
    <w:p w14:paraId="26107626" w14:textId="1423AA5A" w:rsidR="006179D2" w:rsidRDefault="006179D2">
      <w:pPr>
        <w:pStyle w:val="TableofFigures"/>
        <w:tabs>
          <w:tab w:val="right" w:leader="dot" w:pos="9062"/>
        </w:tabs>
        <w:rPr>
          <w:noProof/>
          <w:lang w:val="en-ID" w:eastAsia="en-ID"/>
        </w:rPr>
      </w:pPr>
      <w:hyperlink w:anchor="_Toc218276791" w:history="1">
        <w:r w:rsidRPr="000419CE">
          <w:rPr>
            <w:rStyle w:val="Hyperlink"/>
            <w:i/>
            <w:iCs/>
            <w:noProof/>
          </w:rPr>
          <w:t>Gambar 3.54 Query SQL</w:t>
        </w:r>
        <w:r>
          <w:rPr>
            <w:noProof/>
            <w:webHidden/>
          </w:rPr>
          <w:tab/>
        </w:r>
        <w:r>
          <w:rPr>
            <w:noProof/>
            <w:webHidden/>
          </w:rPr>
          <w:fldChar w:fldCharType="begin"/>
        </w:r>
        <w:r>
          <w:rPr>
            <w:noProof/>
            <w:webHidden/>
          </w:rPr>
          <w:instrText xml:space="preserve"> PAGEREF _Toc218276791 \h </w:instrText>
        </w:r>
        <w:r>
          <w:rPr>
            <w:noProof/>
            <w:webHidden/>
          </w:rPr>
        </w:r>
        <w:r>
          <w:rPr>
            <w:noProof/>
            <w:webHidden/>
          </w:rPr>
          <w:fldChar w:fldCharType="separate"/>
        </w:r>
        <w:r w:rsidR="00293190">
          <w:rPr>
            <w:noProof/>
            <w:webHidden/>
          </w:rPr>
          <w:t>54</w:t>
        </w:r>
        <w:r>
          <w:rPr>
            <w:noProof/>
            <w:webHidden/>
          </w:rPr>
          <w:fldChar w:fldCharType="end"/>
        </w:r>
      </w:hyperlink>
    </w:p>
    <w:p w14:paraId="60916359" w14:textId="513953A8" w:rsidR="006179D2" w:rsidRDefault="006179D2">
      <w:pPr>
        <w:pStyle w:val="TableofFigures"/>
        <w:tabs>
          <w:tab w:val="right" w:leader="dot" w:pos="9062"/>
        </w:tabs>
        <w:rPr>
          <w:noProof/>
          <w:lang w:val="en-ID" w:eastAsia="en-ID"/>
        </w:rPr>
      </w:pPr>
      <w:hyperlink w:anchor="_Toc218276792" w:history="1">
        <w:r w:rsidRPr="000419CE">
          <w:rPr>
            <w:rStyle w:val="Hyperlink"/>
            <w:i/>
            <w:iCs/>
            <w:noProof/>
          </w:rPr>
          <w:t>Gambar 3.55 Hasil Visual</w:t>
        </w:r>
        <w:r>
          <w:rPr>
            <w:noProof/>
            <w:webHidden/>
          </w:rPr>
          <w:tab/>
        </w:r>
        <w:r>
          <w:rPr>
            <w:noProof/>
            <w:webHidden/>
          </w:rPr>
          <w:fldChar w:fldCharType="begin"/>
        </w:r>
        <w:r>
          <w:rPr>
            <w:noProof/>
            <w:webHidden/>
          </w:rPr>
          <w:instrText xml:space="preserve"> PAGEREF _Toc218276792 \h </w:instrText>
        </w:r>
        <w:r>
          <w:rPr>
            <w:noProof/>
            <w:webHidden/>
          </w:rPr>
        </w:r>
        <w:r>
          <w:rPr>
            <w:noProof/>
            <w:webHidden/>
          </w:rPr>
          <w:fldChar w:fldCharType="separate"/>
        </w:r>
        <w:r w:rsidR="00293190">
          <w:rPr>
            <w:noProof/>
            <w:webHidden/>
          </w:rPr>
          <w:t>54</w:t>
        </w:r>
        <w:r>
          <w:rPr>
            <w:noProof/>
            <w:webHidden/>
          </w:rPr>
          <w:fldChar w:fldCharType="end"/>
        </w:r>
      </w:hyperlink>
    </w:p>
    <w:p w14:paraId="449D3B7A" w14:textId="221A5676" w:rsidR="006179D2" w:rsidRDefault="006179D2">
      <w:pPr>
        <w:pStyle w:val="TableofFigures"/>
        <w:tabs>
          <w:tab w:val="right" w:leader="dot" w:pos="9062"/>
        </w:tabs>
        <w:rPr>
          <w:noProof/>
          <w:lang w:val="en-ID" w:eastAsia="en-ID"/>
        </w:rPr>
      </w:pPr>
      <w:hyperlink w:anchor="_Toc218276793" w:history="1">
        <w:r w:rsidRPr="000419CE">
          <w:rPr>
            <w:rStyle w:val="Hyperlink"/>
            <w:i/>
            <w:iCs/>
            <w:noProof/>
          </w:rPr>
          <w:t>Gambar 3.56 Query SQL</w:t>
        </w:r>
        <w:r>
          <w:rPr>
            <w:noProof/>
            <w:webHidden/>
          </w:rPr>
          <w:tab/>
        </w:r>
        <w:r>
          <w:rPr>
            <w:noProof/>
            <w:webHidden/>
          </w:rPr>
          <w:fldChar w:fldCharType="begin"/>
        </w:r>
        <w:r>
          <w:rPr>
            <w:noProof/>
            <w:webHidden/>
          </w:rPr>
          <w:instrText xml:space="preserve"> PAGEREF _Toc218276793 \h </w:instrText>
        </w:r>
        <w:r>
          <w:rPr>
            <w:noProof/>
            <w:webHidden/>
          </w:rPr>
        </w:r>
        <w:r>
          <w:rPr>
            <w:noProof/>
            <w:webHidden/>
          </w:rPr>
          <w:fldChar w:fldCharType="separate"/>
        </w:r>
        <w:r w:rsidR="00293190">
          <w:rPr>
            <w:noProof/>
            <w:webHidden/>
          </w:rPr>
          <w:t>55</w:t>
        </w:r>
        <w:r>
          <w:rPr>
            <w:noProof/>
            <w:webHidden/>
          </w:rPr>
          <w:fldChar w:fldCharType="end"/>
        </w:r>
      </w:hyperlink>
    </w:p>
    <w:p w14:paraId="5EFF919B" w14:textId="5D7E77BD" w:rsidR="006179D2" w:rsidRDefault="006179D2">
      <w:pPr>
        <w:pStyle w:val="TableofFigures"/>
        <w:tabs>
          <w:tab w:val="right" w:leader="dot" w:pos="9062"/>
        </w:tabs>
        <w:rPr>
          <w:noProof/>
          <w:lang w:val="en-ID" w:eastAsia="en-ID"/>
        </w:rPr>
      </w:pPr>
      <w:hyperlink w:anchor="_Toc218276794" w:history="1">
        <w:r w:rsidRPr="000419CE">
          <w:rPr>
            <w:rStyle w:val="Hyperlink"/>
            <w:i/>
            <w:iCs/>
            <w:noProof/>
          </w:rPr>
          <w:t>Gambar 3.57 Hasil Visual</w:t>
        </w:r>
        <w:r>
          <w:rPr>
            <w:noProof/>
            <w:webHidden/>
          </w:rPr>
          <w:tab/>
        </w:r>
        <w:r>
          <w:rPr>
            <w:noProof/>
            <w:webHidden/>
          </w:rPr>
          <w:fldChar w:fldCharType="begin"/>
        </w:r>
        <w:r>
          <w:rPr>
            <w:noProof/>
            <w:webHidden/>
          </w:rPr>
          <w:instrText xml:space="preserve"> PAGEREF _Toc218276794 \h </w:instrText>
        </w:r>
        <w:r>
          <w:rPr>
            <w:noProof/>
            <w:webHidden/>
          </w:rPr>
        </w:r>
        <w:r>
          <w:rPr>
            <w:noProof/>
            <w:webHidden/>
          </w:rPr>
          <w:fldChar w:fldCharType="separate"/>
        </w:r>
        <w:r w:rsidR="00293190">
          <w:rPr>
            <w:noProof/>
            <w:webHidden/>
          </w:rPr>
          <w:t>55</w:t>
        </w:r>
        <w:r>
          <w:rPr>
            <w:noProof/>
            <w:webHidden/>
          </w:rPr>
          <w:fldChar w:fldCharType="end"/>
        </w:r>
      </w:hyperlink>
    </w:p>
    <w:p w14:paraId="0D81E2CB" w14:textId="25D19F04" w:rsidR="006179D2" w:rsidRDefault="006179D2">
      <w:pPr>
        <w:pStyle w:val="TableofFigures"/>
        <w:tabs>
          <w:tab w:val="right" w:leader="dot" w:pos="9062"/>
        </w:tabs>
        <w:rPr>
          <w:noProof/>
          <w:lang w:val="en-ID" w:eastAsia="en-ID"/>
        </w:rPr>
      </w:pPr>
      <w:hyperlink w:anchor="_Toc218276795" w:history="1">
        <w:r w:rsidRPr="000419CE">
          <w:rPr>
            <w:rStyle w:val="Hyperlink"/>
            <w:i/>
            <w:iCs/>
            <w:noProof/>
          </w:rPr>
          <w:t>Gambar 3.58 Query SQL</w:t>
        </w:r>
        <w:r>
          <w:rPr>
            <w:noProof/>
            <w:webHidden/>
          </w:rPr>
          <w:tab/>
        </w:r>
        <w:r>
          <w:rPr>
            <w:noProof/>
            <w:webHidden/>
          </w:rPr>
          <w:fldChar w:fldCharType="begin"/>
        </w:r>
        <w:r>
          <w:rPr>
            <w:noProof/>
            <w:webHidden/>
          </w:rPr>
          <w:instrText xml:space="preserve"> PAGEREF _Toc218276795 \h </w:instrText>
        </w:r>
        <w:r>
          <w:rPr>
            <w:noProof/>
            <w:webHidden/>
          </w:rPr>
        </w:r>
        <w:r>
          <w:rPr>
            <w:noProof/>
            <w:webHidden/>
          </w:rPr>
          <w:fldChar w:fldCharType="separate"/>
        </w:r>
        <w:r w:rsidR="00293190">
          <w:rPr>
            <w:noProof/>
            <w:webHidden/>
          </w:rPr>
          <w:t>55</w:t>
        </w:r>
        <w:r>
          <w:rPr>
            <w:noProof/>
            <w:webHidden/>
          </w:rPr>
          <w:fldChar w:fldCharType="end"/>
        </w:r>
      </w:hyperlink>
    </w:p>
    <w:p w14:paraId="4AE64669" w14:textId="0264B42A" w:rsidR="006179D2" w:rsidRDefault="006179D2">
      <w:pPr>
        <w:pStyle w:val="TableofFigures"/>
        <w:tabs>
          <w:tab w:val="right" w:leader="dot" w:pos="9062"/>
        </w:tabs>
        <w:rPr>
          <w:noProof/>
          <w:lang w:val="en-ID" w:eastAsia="en-ID"/>
        </w:rPr>
      </w:pPr>
      <w:hyperlink w:anchor="_Toc218276796" w:history="1">
        <w:r w:rsidRPr="000419CE">
          <w:rPr>
            <w:rStyle w:val="Hyperlink"/>
            <w:i/>
            <w:iCs/>
            <w:noProof/>
          </w:rPr>
          <w:t>Gambar 3.59 Hasil Visual</w:t>
        </w:r>
        <w:r>
          <w:rPr>
            <w:noProof/>
            <w:webHidden/>
          </w:rPr>
          <w:tab/>
        </w:r>
        <w:r>
          <w:rPr>
            <w:noProof/>
            <w:webHidden/>
          </w:rPr>
          <w:fldChar w:fldCharType="begin"/>
        </w:r>
        <w:r>
          <w:rPr>
            <w:noProof/>
            <w:webHidden/>
          </w:rPr>
          <w:instrText xml:space="preserve"> PAGEREF _Toc218276796 \h </w:instrText>
        </w:r>
        <w:r>
          <w:rPr>
            <w:noProof/>
            <w:webHidden/>
          </w:rPr>
        </w:r>
        <w:r>
          <w:rPr>
            <w:noProof/>
            <w:webHidden/>
          </w:rPr>
          <w:fldChar w:fldCharType="separate"/>
        </w:r>
        <w:r w:rsidR="00293190">
          <w:rPr>
            <w:noProof/>
            <w:webHidden/>
          </w:rPr>
          <w:t>56</w:t>
        </w:r>
        <w:r>
          <w:rPr>
            <w:noProof/>
            <w:webHidden/>
          </w:rPr>
          <w:fldChar w:fldCharType="end"/>
        </w:r>
      </w:hyperlink>
    </w:p>
    <w:p w14:paraId="7F27FA9D" w14:textId="48C41774" w:rsidR="006179D2" w:rsidRDefault="006179D2">
      <w:pPr>
        <w:pStyle w:val="TableofFigures"/>
        <w:tabs>
          <w:tab w:val="right" w:leader="dot" w:pos="9062"/>
        </w:tabs>
        <w:rPr>
          <w:noProof/>
          <w:lang w:val="en-ID" w:eastAsia="en-ID"/>
        </w:rPr>
      </w:pPr>
      <w:hyperlink w:anchor="_Toc218276797" w:history="1">
        <w:r w:rsidRPr="000419CE">
          <w:rPr>
            <w:rStyle w:val="Hyperlink"/>
            <w:i/>
            <w:iCs/>
            <w:noProof/>
          </w:rPr>
          <w:t>Gambar 4.60 Struktur Direktori Project</w:t>
        </w:r>
        <w:r>
          <w:rPr>
            <w:noProof/>
            <w:webHidden/>
          </w:rPr>
          <w:tab/>
        </w:r>
        <w:r>
          <w:rPr>
            <w:noProof/>
            <w:webHidden/>
          </w:rPr>
          <w:fldChar w:fldCharType="begin"/>
        </w:r>
        <w:r>
          <w:rPr>
            <w:noProof/>
            <w:webHidden/>
          </w:rPr>
          <w:instrText xml:space="preserve"> PAGEREF _Toc218276797 \h </w:instrText>
        </w:r>
        <w:r>
          <w:rPr>
            <w:noProof/>
            <w:webHidden/>
          </w:rPr>
        </w:r>
        <w:r>
          <w:rPr>
            <w:noProof/>
            <w:webHidden/>
          </w:rPr>
          <w:fldChar w:fldCharType="separate"/>
        </w:r>
        <w:r w:rsidR="00293190">
          <w:rPr>
            <w:noProof/>
            <w:webHidden/>
          </w:rPr>
          <w:t>57</w:t>
        </w:r>
        <w:r>
          <w:rPr>
            <w:noProof/>
            <w:webHidden/>
          </w:rPr>
          <w:fldChar w:fldCharType="end"/>
        </w:r>
      </w:hyperlink>
    </w:p>
    <w:p w14:paraId="3BC65C63" w14:textId="02CCA241" w:rsidR="006179D2" w:rsidRDefault="006179D2">
      <w:pPr>
        <w:pStyle w:val="TableofFigures"/>
        <w:tabs>
          <w:tab w:val="right" w:leader="dot" w:pos="9062"/>
        </w:tabs>
        <w:rPr>
          <w:noProof/>
          <w:lang w:val="en-ID" w:eastAsia="en-ID"/>
        </w:rPr>
      </w:pPr>
      <w:hyperlink w:anchor="_Toc218276798" w:history="1">
        <w:r w:rsidRPr="000419CE">
          <w:rPr>
            <w:rStyle w:val="Hyperlink"/>
            <w:i/>
            <w:iCs/>
            <w:noProof/>
          </w:rPr>
          <w:t>Gambar 4.61 Container Apache Airflow, MinIO, PostgreSQL</w:t>
        </w:r>
        <w:r>
          <w:rPr>
            <w:noProof/>
            <w:webHidden/>
          </w:rPr>
          <w:tab/>
        </w:r>
        <w:r>
          <w:rPr>
            <w:noProof/>
            <w:webHidden/>
          </w:rPr>
          <w:fldChar w:fldCharType="begin"/>
        </w:r>
        <w:r>
          <w:rPr>
            <w:noProof/>
            <w:webHidden/>
          </w:rPr>
          <w:instrText xml:space="preserve"> PAGEREF _Toc218276798 \h </w:instrText>
        </w:r>
        <w:r>
          <w:rPr>
            <w:noProof/>
            <w:webHidden/>
          </w:rPr>
        </w:r>
        <w:r>
          <w:rPr>
            <w:noProof/>
            <w:webHidden/>
          </w:rPr>
          <w:fldChar w:fldCharType="separate"/>
        </w:r>
        <w:r w:rsidR="00293190">
          <w:rPr>
            <w:noProof/>
            <w:webHidden/>
          </w:rPr>
          <w:t>58</w:t>
        </w:r>
        <w:r>
          <w:rPr>
            <w:noProof/>
            <w:webHidden/>
          </w:rPr>
          <w:fldChar w:fldCharType="end"/>
        </w:r>
      </w:hyperlink>
    </w:p>
    <w:p w14:paraId="43D3057A" w14:textId="6C4AF721" w:rsidR="006179D2" w:rsidRDefault="006179D2">
      <w:pPr>
        <w:pStyle w:val="TableofFigures"/>
        <w:tabs>
          <w:tab w:val="right" w:leader="dot" w:pos="9062"/>
        </w:tabs>
        <w:rPr>
          <w:noProof/>
          <w:lang w:val="en-ID" w:eastAsia="en-ID"/>
        </w:rPr>
      </w:pPr>
      <w:hyperlink w:anchor="_Toc218276799" w:history="1">
        <w:r w:rsidRPr="000419CE">
          <w:rPr>
            <w:rStyle w:val="Hyperlink"/>
            <w:i/>
            <w:iCs/>
            <w:noProof/>
          </w:rPr>
          <w:t>Gambar 4.62 Halaman Object Storage MinIO</w:t>
        </w:r>
        <w:r>
          <w:rPr>
            <w:noProof/>
            <w:webHidden/>
          </w:rPr>
          <w:tab/>
        </w:r>
        <w:r>
          <w:rPr>
            <w:noProof/>
            <w:webHidden/>
          </w:rPr>
          <w:fldChar w:fldCharType="begin"/>
        </w:r>
        <w:r>
          <w:rPr>
            <w:noProof/>
            <w:webHidden/>
          </w:rPr>
          <w:instrText xml:space="preserve"> PAGEREF _Toc218276799 \h </w:instrText>
        </w:r>
        <w:r>
          <w:rPr>
            <w:noProof/>
            <w:webHidden/>
          </w:rPr>
        </w:r>
        <w:r>
          <w:rPr>
            <w:noProof/>
            <w:webHidden/>
          </w:rPr>
          <w:fldChar w:fldCharType="separate"/>
        </w:r>
        <w:r w:rsidR="00293190">
          <w:rPr>
            <w:noProof/>
            <w:webHidden/>
          </w:rPr>
          <w:t>59</w:t>
        </w:r>
        <w:r>
          <w:rPr>
            <w:noProof/>
            <w:webHidden/>
          </w:rPr>
          <w:fldChar w:fldCharType="end"/>
        </w:r>
      </w:hyperlink>
    </w:p>
    <w:p w14:paraId="1185E60D" w14:textId="410CD5F2" w:rsidR="006179D2" w:rsidRDefault="006179D2">
      <w:pPr>
        <w:pStyle w:val="TableofFigures"/>
        <w:tabs>
          <w:tab w:val="right" w:leader="dot" w:pos="9062"/>
        </w:tabs>
        <w:rPr>
          <w:noProof/>
          <w:lang w:val="en-ID" w:eastAsia="en-ID"/>
        </w:rPr>
      </w:pPr>
      <w:hyperlink w:anchor="_Toc218276800" w:history="1">
        <w:r w:rsidRPr="000419CE">
          <w:rPr>
            <w:rStyle w:val="Hyperlink"/>
            <w:i/>
            <w:iCs/>
            <w:noProof/>
          </w:rPr>
          <w:t>Gambar 4.63 Apache Airflow Dag</w:t>
        </w:r>
        <w:r>
          <w:rPr>
            <w:noProof/>
            <w:webHidden/>
          </w:rPr>
          <w:tab/>
        </w:r>
        <w:r>
          <w:rPr>
            <w:noProof/>
            <w:webHidden/>
          </w:rPr>
          <w:fldChar w:fldCharType="begin"/>
        </w:r>
        <w:r>
          <w:rPr>
            <w:noProof/>
            <w:webHidden/>
          </w:rPr>
          <w:instrText xml:space="preserve"> PAGEREF _Toc218276800 \h </w:instrText>
        </w:r>
        <w:r>
          <w:rPr>
            <w:noProof/>
            <w:webHidden/>
          </w:rPr>
        </w:r>
        <w:r>
          <w:rPr>
            <w:noProof/>
            <w:webHidden/>
          </w:rPr>
          <w:fldChar w:fldCharType="separate"/>
        </w:r>
        <w:r w:rsidR="00293190">
          <w:rPr>
            <w:noProof/>
            <w:webHidden/>
          </w:rPr>
          <w:t>60</w:t>
        </w:r>
        <w:r>
          <w:rPr>
            <w:noProof/>
            <w:webHidden/>
          </w:rPr>
          <w:fldChar w:fldCharType="end"/>
        </w:r>
      </w:hyperlink>
    </w:p>
    <w:p w14:paraId="58D73432" w14:textId="3F445109" w:rsidR="006179D2" w:rsidRDefault="006179D2">
      <w:pPr>
        <w:pStyle w:val="TableofFigures"/>
        <w:tabs>
          <w:tab w:val="right" w:leader="dot" w:pos="9062"/>
        </w:tabs>
        <w:rPr>
          <w:noProof/>
          <w:lang w:val="en-ID" w:eastAsia="en-ID"/>
        </w:rPr>
      </w:pPr>
      <w:hyperlink w:anchor="_Toc218276801" w:history="1">
        <w:r w:rsidRPr="000419CE">
          <w:rPr>
            <w:rStyle w:val="Hyperlink"/>
            <w:i/>
            <w:iCs/>
            <w:noProof/>
          </w:rPr>
          <w:t>Gambar 4.64 Halaman Graph Apache Airflow</w:t>
        </w:r>
        <w:r>
          <w:rPr>
            <w:noProof/>
            <w:webHidden/>
          </w:rPr>
          <w:tab/>
        </w:r>
        <w:r>
          <w:rPr>
            <w:noProof/>
            <w:webHidden/>
          </w:rPr>
          <w:fldChar w:fldCharType="begin"/>
        </w:r>
        <w:r>
          <w:rPr>
            <w:noProof/>
            <w:webHidden/>
          </w:rPr>
          <w:instrText xml:space="preserve"> PAGEREF _Toc218276801 \h </w:instrText>
        </w:r>
        <w:r>
          <w:rPr>
            <w:noProof/>
            <w:webHidden/>
          </w:rPr>
        </w:r>
        <w:r>
          <w:rPr>
            <w:noProof/>
            <w:webHidden/>
          </w:rPr>
          <w:fldChar w:fldCharType="separate"/>
        </w:r>
        <w:r w:rsidR="00293190">
          <w:rPr>
            <w:noProof/>
            <w:webHidden/>
          </w:rPr>
          <w:t>60</w:t>
        </w:r>
        <w:r>
          <w:rPr>
            <w:noProof/>
            <w:webHidden/>
          </w:rPr>
          <w:fldChar w:fldCharType="end"/>
        </w:r>
      </w:hyperlink>
    </w:p>
    <w:p w14:paraId="52FA5A33" w14:textId="12DAEAC6" w:rsidR="006179D2" w:rsidRDefault="006179D2">
      <w:pPr>
        <w:pStyle w:val="TableofFigures"/>
        <w:tabs>
          <w:tab w:val="right" w:leader="dot" w:pos="9062"/>
        </w:tabs>
        <w:rPr>
          <w:noProof/>
          <w:lang w:val="en-ID" w:eastAsia="en-ID"/>
        </w:rPr>
      </w:pPr>
      <w:hyperlink w:anchor="_Toc218276802" w:history="1">
        <w:r w:rsidRPr="000419CE">
          <w:rPr>
            <w:rStyle w:val="Hyperlink"/>
            <w:i/>
            <w:iCs/>
            <w:noProof/>
          </w:rPr>
          <w:t>Gambar 4.65 Database PostgreSQL NeonDB</w:t>
        </w:r>
        <w:r>
          <w:rPr>
            <w:noProof/>
            <w:webHidden/>
          </w:rPr>
          <w:tab/>
        </w:r>
        <w:r>
          <w:rPr>
            <w:noProof/>
            <w:webHidden/>
          </w:rPr>
          <w:fldChar w:fldCharType="begin"/>
        </w:r>
        <w:r>
          <w:rPr>
            <w:noProof/>
            <w:webHidden/>
          </w:rPr>
          <w:instrText xml:space="preserve"> PAGEREF _Toc218276802 \h </w:instrText>
        </w:r>
        <w:r>
          <w:rPr>
            <w:noProof/>
            <w:webHidden/>
          </w:rPr>
        </w:r>
        <w:r>
          <w:rPr>
            <w:noProof/>
            <w:webHidden/>
          </w:rPr>
          <w:fldChar w:fldCharType="separate"/>
        </w:r>
        <w:r w:rsidR="00293190">
          <w:rPr>
            <w:noProof/>
            <w:webHidden/>
          </w:rPr>
          <w:t>60</w:t>
        </w:r>
        <w:r>
          <w:rPr>
            <w:noProof/>
            <w:webHidden/>
          </w:rPr>
          <w:fldChar w:fldCharType="end"/>
        </w:r>
      </w:hyperlink>
    </w:p>
    <w:p w14:paraId="69632FEA" w14:textId="4818EF1D" w:rsidR="006179D2" w:rsidRDefault="006179D2">
      <w:pPr>
        <w:pStyle w:val="TableofFigures"/>
        <w:tabs>
          <w:tab w:val="right" w:leader="dot" w:pos="9062"/>
        </w:tabs>
        <w:rPr>
          <w:noProof/>
          <w:lang w:val="en-ID" w:eastAsia="en-ID"/>
        </w:rPr>
      </w:pPr>
      <w:hyperlink w:anchor="_Toc218276803" w:history="1">
        <w:r w:rsidRPr="000419CE">
          <w:rPr>
            <w:rStyle w:val="Hyperlink"/>
            <w:i/>
            <w:iCs/>
            <w:noProof/>
          </w:rPr>
          <w:t>Gambar 4.66 Hasil Eksekusi Pipeline di curated-zone</w:t>
        </w:r>
        <w:r>
          <w:rPr>
            <w:noProof/>
            <w:webHidden/>
          </w:rPr>
          <w:tab/>
        </w:r>
        <w:r>
          <w:rPr>
            <w:noProof/>
            <w:webHidden/>
          </w:rPr>
          <w:fldChar w:fldCharType="begin"/>
        </w:r>
        <w:r>
          <w:rPr>
            <w:noProof/>
            <w:webHidden/>
          </w:rPr>
          <w:instrText xml:space="preserve"> PAGEREF _Toc218276803 \h </w:instrText>
        </w:r>
        <w:r>
          <w:rPr>
            <w:noProof/>
            <w:webHidden/>
          </w:rPr>
        </w:r>
        <w:r>
          <w:rPr>
            <w:noProof/>
            <w:webHidden/>
          </w:rPr>
          <w:fldChar w:fldCharType="separate"/>
        </w:r>
        <w:r w:rsidR="00293190">
          <w:rPr>
            <w:noProof/>
            <w:webHidden/>
          </w:rPr>
          <w:t>61</w:t>
        </w:r>
        <w:r>
          <w:rPr>
            <w:noProof/>
            <w:webHidden/>
          </w:rPr>
          <w:fldChar w:fldCharType="end"/>
        </w:r>
      </w:hyperlink>
    </w:p>
    <w:p w14:paraId="1D321899" w14:textId="5453F3F5" w:rsidR="006179D2" w:rsidRDefault="006179D2">
      <w:pPr>
        <w:pStyle w:val="TableofFigures"/>
        <w:tabs>
          <w:tab w:val="right" w:leader="dot" w:pos="9062"/>
        </w:tabs>
        <w:rPr>
          <w:noProof/>
          <w:lang w:val="en-ID" w:eastAsia="en-ID"/>
        </w:rPr>
      </w:pPr>
      <w:hyperlink w:anchor="_Toc218276804" w:history="1">
        <w:r w:rsidRPr="000419CE">
          <w:rPr>
            <w:rStyle w:val="Hyperlink"/>
            <w:i/>
            <w:iCs/>
            <w:noProof/>
          </w:rPr>
          <w:t>Gambar 4.67 Halaman Dashboard Metabase</w:t>
        </w:r>
        <w:r>
          <w:rPr>
            <w:noProof/>
            <w:webHidden/>
          </w:rPr>
          <w:tab/>
        </w:r>
        <w:r>
          <w:rPr>
            <w:noProof/>
            <w:webHidden/>
          </w:rPr>
          <w:fldChar w:fldCharType="begin"/>
        </w:r>
        <w:r>
          <w:rPr>
            <w:noProof/>
            <w:webHidden/>
          </w:rPr>
          <w:instrText xml:space="preserve"> PAGEREF _Toc218276804 \h </w:instrText>
        </w:r>
        <w:r>
          <w:rPr>
            <w:noProof/>
            <w:webHidden/>
          </w:rPr>
        </w:r>
        <w:r>
          <w:rPr>
            <w:noProof/>
            <w:webHidden/>
          </w:rPr>
          <w:fldChar w:fldCharType="separate"/>
        </w:r>
        <w:r w:rsidR="00293190">
          <w:rPr>
            <w:noProof/>
            <w:webHidden/>
          </w:rPr>
          <w:t>62</w:t>
        </w:r>
        <w:r>
          <w:rPr>
            <w:noProof/>
            <w:webHidden/>
          </w:rPr>
          <w:fldChar w:fldCharType="end"/>
        </w:r>
      </w:hyperlink>
    </w:p>
    <w:p w14:paraId="5D9D0FAC" w14:textId="25E67156" w:rsidR="00B351AA" w:rsidRDefault="00B351AA" w:rsidP="00EA64FE">
      <w:r>
        <w:fldChar w:fldCharType="end"/>
      </w:r>
    </w:p>
    <w:p w14:paraId="42C080FD" w14:textId="04AC35EA" w:rsidR="00EA64FE" w:rsidRDefault="00EA64FE" w:rsidP="00EA64FE">
      <w:r>
        <w:br w:type="page"/>
      </w:r>
    </w:p>
    <w:p w14:paraId="0E56213C" w14:textId="6A3E2E5E" w:rsidR="00EA64FE" w:rsidRPr="00DA73AE" w:rsidRDefault="00EA64FE" w:rsidP="43DFE323">
      <w:pPr>
        <w:pStyle w:val="Heading1"/>
        <w:spacing w:after="240"/>
        <w:jc w:val="center"/>
        <w:rPr>
          <w:rFonts w:asciiTheme="minorHAnsi" w:hAnsiTheme="minorHAnsi"/>
          <w:sz w:val="24"/>
          <w:szCs w:val="24"/>
        </w:rPr>
      </w:pPr>
      <w:bookmarkStart w:id="6" w:name="_Toc217252310"/>
      <w:bookmarkStart w:id="7" w:name="_Toc218276616"/>
      <w:r w:rsidRPr="43DFE323">
        <w:rPr>
          <w:rFonts w:asciiTheme="minorHAnsi" w:hAnsiTheme="minorHAnsi"/>
          <w:sz w:val="24"/>
          <w:szCs w:val="24"/>
        </w:rPr>
        <w:lastRenderedPageBreak/>
        <w:t>Daftar Tabel</w:t>
      </w:r>
      <w:bookmarkEnd w:id="6"/>
      <w:bookmarkEnd w:id="7"/>
    </w:p>
    <w:p w14:paraId="3965CCD2" w14:textId="5712B1CB" w:rsidR="00137027" w:rsidRDefault="00284713">
      <w:pPr>
        <w:pStyle w:val="TableofFigures"/>
        <w:tabs>
          <w:tab w:val="right" w:leader="dot" w:pos="9062"/>
        </w:tabs>
        <w:rPr>
          <w:noProof/>
          <w:lang w:val="en-ID" w:eastAsia="en-ID"/>
        </w:rPr>
      </w:pPr>
      <w:r>
        <w:fldChar w:fldCharType="begin"/>
      </w:r>
      <w:r>
        <w:instrText xml:space="preserve"> TOC \h \z \c "Tabel" </w:instrText>
      </w:r>
      <w:r>
        <w:fldChar w:fldCharType="separate"/>
      </w:r>
      <w:hyperlink w:anchor="_Toc218276841" w:history="1">
        <w:r w:rsidR="00137027" w:rsidRPr="00073282">
          <w:rPr>
            <w:rStyle w:val="Hyperlink"/>
            <w:i/>
            <w:iCs/>
            <w:noProof/>
          </w:rPr>
          <w:t>Tabel 2.1 Alat Implementasi</w:t>
        </w:r>
        <w:r w:rsidR="00137027">
          <w:rPr>
            <w:noProof/>
            <w:webHidden/>
          </w:rPr>
          <w:tab/>
        </w:r>
        <w:r w:rsidR="00137027">
          <w:rPr>
            <w:noProof/>
            <w:webHidden/>
          </w:rPr>
          <w:fldChar w:fldCharType="begin"/>
        </w:r>
        <w:r w:rsidR="00137027">
          <w:rPr>
            <w:noProof/>
            <w:webHidden/>
          </w:rPr>
          <w:instrText xml:space="preserve"> PAGEREF _Toc218276841 \h </w:instrText>
        </w:r>
        <w:r w:rsidR="00137027">
          <w:rPr>
            <w:noProof/>
            <w:webHidden/>
          </w:rPr>
        </w:r>
        <w:r w:rsidR="00137027">
          <w:rPr>
            <w:noProof/>
            <w:webHidden/>
          </w:rPr>
          <w:fldChar w:fldCharType="separate"/>
        </w:r>
        <w:r w:rsidR="00293190">
          <w:rPr>
            <w:noProof/>
            <w:webHidden/>
          </w:rPr>
          <w:t>10</w:t>
        </w:r>
        <w:r w:rsidR="00137027">
          <w:rPr>
            <w:noProof/>
            <w:webHidden/>
          </w:rPr>
          <w:fldChar w:fldCharType="end"/>
        </w:r>
      </w:hyperlink>
    </w:p>
    <w:p w14:paraId="116F59FA" w14:textId="1F119A90" w:rsidR="00137027" w:rsidRDefault="00137027">
      <w:pPr>
        <w:pStyle w:val="TableofFigures"/>
        <w:tabs>
          <w:tab w:val="right" w:leader="dot" w:pos="9062"/>
        </w:tabs>
        <w:rPr>
          <w:noProof/>
          <w:lang w:val="en-ID" w:eastAsia="en-ID"/>
        </w:rPr>
      </w:pPr>
      <w:hyperlink w:anchor="_Toc218276842" w:history="1">
        <w:r w:rsidRPr="00073282">
          <w:rPr>
            <w:rStyle w:val="Hyperlink"/>
            <w:i/>
            <w:iCs/>
            <w:noProof/>
          </w:rPr>
          <w:t>Tabel 2.2 Kategori Lingkungan Aktivitas</w:t>
        </w:r>
        <w:r>
          <w:rPr>
            <w:noProof/>
            <w:webHidden/>
          </w:rPr>
          <w:tab/>
        </w:r>
        <w:r>
          <w:rPr>
            <w:noProof/>
            <w:webHidden/>
          </w:rPr>
          <w:fldChar w:fldCharType="begin"/>
        </w:r>
        <w:r>
          <w:rPr>
            <w:noProof/>
            <w:webHidden/>
          </w:rPr>
          <w:instrText xml:space="preserve"> PAGEREF _Toc218276842 \h </w:instrText>
        </w:r>
        <w:r>
          <w:rPr>
            <w:noProof/>
            <w:webHidden/>
          </w:rPr>
        </w:r>
        <w:r>
          <w:rPr>
            <w:noProof/>
            <w:webHidden/>
          </w:rPr>
          <w:fldChar w:fldCharType="separate"/>
        </w:r>
        <w:r w:rsidR="00293190">
          <w:rPr>
            <w:noProof/>
            <w:webHidden/>
          </w:rPr>
          <w:t>12</w:t>
        </w:r>
        <w:r>
          <w:rPr>
            <w:noProof/>
            <w:webHidden/>
          </w:rPr>
          <w:fldChar w:fldCharType="end"/>
        </w:r>
      </w:hyperlink>
    </w:p>
    <w:p w14:paraId="77DB7C72" w14:textId="5A5BB8A3" w:rsidR="00137027" w:rsidRDefault="00137027">
      <w:pPr>
        <w:pStyle w:val="TableofFigures"/>
        <w:tabs>
          <w:tab w:val="right" w:leader="dot" w:pos="9062"/>
        </w:tabs>
        <w:rPr>
          <w:noProof/>
          <w:lang w:val="en-ID" w:eastAsia="en-ID"/>
        </w:rPr>
      </w:pPr>
      <w:hyperlink w:anchor="_Toc218276843" w:history="1">
        <w:r w:rsidRPr="00073282">
          <w:rPr>
            <w:rStyle w:val="Hyperlink"/>
            <w:i/>
            <w:iCs/>
            <w:noProof/>
          </w:rPr>
          <w:t>Tabel 2.3 Daftar Aktivitas</w:t>
        </w:r>
        <w:r>
          <w:rPr>
            <w:noProof/>
            <w:webHidden/>
          </w:rPr>
          <w:tab/>
        </w:r>
        <w:r>
          <w:rPr>
            <w:noProof/>
            <w:webHidden/>
          </w:rPr>
          <w:fldChar w:fldCharType="begin"/>
        </w:r>
        <w:r>
          <w:rPr>
            <w:noProof/>
            <w:webHidden/>
          </w:rPr>
          <w:instrText xml:space="preserve"> PAGEREF _Toc218276843 \h </w:instrText>
        </w:r>
        <w:r>
          <w:rPr>
            <w:noProof/>
            <w:webHidden/>
          </w:rPr>
        </w:r>
        <w:r>
          <w:rPr>
            <w:noProof/>
            <w:webHidden/>
          </w:rPr>
          <w:fldChar w:fldCharType="separate"/>
        </w:r>
        <w:r w:rsidR="00293190">
          <w:rPr>
            <w:noProof/>
            <w:webHidden/>
          </w:rPr>
          <w:t>12</w:t>
        </w:r>
        <w:r>
          <w:rPr>
            <w:noProof/>
            <w:webHidden/>
          </w:rPr>
          <w:fldChar w:fldCharType="end"/>
        </w:r>
      </w:hyperlink>
    </w:p>
    <w:p w14:paraId="3A421D32" w14:textId="73F8F6F3" w:rsidR="00137027" w:rsidRDefault="00137027">
      <w:pPr>
        <w:pStyle w:val="TableofFigures"/>
        <w:tabs>
          <w:tab w:val="right" w:leader="dot" w:pos="9062"/>
        </w:tabs>
        <w:rPr>
          <w:noProof/>
          <w:lang w:val="en-ID" w:eastAsia="en-ID"/>
        </w:rPr>
      </w:pPr>
      <w:hyperlink w:anchor="_Toc218276844" w:history="1">
        <w:r w:rsidRPr="00073282">
          <w:rPr>
            <w:rStyle w:val="Hyperlink"/>
            <w:i/>
            <w:iCs/>
            <w:noProof/>
          </w:rPr>
          <w:t>Tabel 2.4 Catatan Aktivitas</w:t>
        </w:r>
        <w:r>
          <w:rPr>
            <w:noProof/>
            <w:webHidden/>
          </w:rPr>
          <w:tab/>
        </w:r>
        <w:r>
          <w:rPr>
            <w:noProof/>
            <w:webHidden/>
          </w:rPr>
          <w:fldChar w:fldCharType="begin"/>
        </w:r>
        <w:r>
          <w:rPr>
            <w:noProof/>
            <w:webHidden/>
          </w:rPr>
          <w:instrText xml:space="preserve"> PAGEREF _Toc218276844 \h </w:instrText>
        </w:r>
        <w:r>
          <w:rPr>
            <w:noProof/>
            <w:webHidden/>
          </w:rPr>
        </w:r>
        <w:r>
          <w:rPr>
            <w:noProof/>
            <w:webHidden/>
          </w:rPr>
          <w:fldChar w:fldCharType="separate"/>
        </w:r>
        <w:r w:rsidR="00293190">
          <w:rPr>
            <w:noProof/>
            <w:webHidden/>
          </w:rPr>
          <w:t>13</w:t>
        </w:r>
        <w:r>
          <w:rPr>
            <w:noProof/>
            <w:webHidden/>
          </w:rPr>
          <w:fldChar w:fldCharType="end"/>
        </w:r>
      </w:hyperlink>
    </w:p>
    <w:p w14:paraId="1566E3B4" w14:textId="33F215F4" w:rsidR="00137027" w:rsidRDefault="00137027">
      <w:pPr>
        <w:pStyle w:val="TableofFigures"/>
        <w:tabs>
          <w:tab w:val="right" w:leader="dot" w:pos="9062"/>
        </w:tabs>
        <w:rPr>
          <w:noProof/>
          <w:lang w:val="en-ID" w:eastAsia="en-ID"/>
        </w:rPr>
      </w:pPr>
      <w:hyperlink w:anchor="_Toc218276845" w:history="1">
        <w:r w:rsidRPr="00073282">
          <w:rPr>
            <w:rStyle w:val="Hyperlink"/>
            <w:i/>
            <w:iCs/>
            <w:noProof/>
          </w:rPr>
          <w:t>Tabel 2.5 Log Mandi</w:t>
        </w:r>
        <w:r>
          <w:rPr>
            <w:noProof/>
            <w:webHidden/>
          </w:rPr>
          <w:tab/>
        </w:r>
        <w:r>
          <w:rPr>
            <w:noProof/>
            <w:webHidden/>
          </w:rPr>
          <w:fldChar w:fldCharType="begin"/>
        </w:r>
        <w:r>
          <w:rPr>
            <w:noProof/>
            <w:webHidden/>
          </w:rPr>
          <w:instrText xml:space="preserve"> PAGEREF _Toc218276845 \h </w:instrText>
        </w:r>
        <w:r>
          <w:rPr>
            <w:noProof/>
            <w:webHidden/>
          </w:rPr>
        </w:r>
        <w:r>
          <w:rPr>
            <w:noProof/>
            <w:webHidden/>
          </w:rPr>
          <w:fldChar w:fldCharType="separate"/>
        </w:r>
        <w:r w:rsidR="00293190">
          <w:rPr>
            <w:noProof/>
            <w:webHidden/>
          </w:rPr>
          <w:t>13</w:t>
        </w:r>
        <w:r>
          <w:rPr>
            <w:noProof/>
            <w:webHidden/>
          </w:rPr>
          <w:fldChar w:fldCharType="end"/>
        </w:r>
      </w:hyperlink>
    </w:p>
    <w:p w14:paraId="273A3062" w14:textId="7F486084" w:rsidR="00137027" w:rsidRDefault="00137027">
      <w:pPr>
        <w:pStyle w:val="TableofFigures"/>
        <w:tabs>
          <w:tab w:val="right" w:leader="dot" w:pos="9062"/>
        </w:tabs>
        <w:rPr>
          <w:noProof/>
          <w:lang w:val="en-ID" w:eastAsia="en-ID"/>
        </w:rPr>
      </w:pPr>
      <w:hyperlink w:anchor="_Toc218276846" w:history="1">
        <w:r w:rsidRPr="00073282">
          <w:rPr>
            <w:rStyle w:val="Hyperlink"/>
            <w:i/>
            <w:iCs/>
            <w:noProof/>
          </w:rPr>
          <w:t>Tabel 2.6 Contoh Data API BMKG</w:t>
        </w:r>
        <w:r>
          <w:rPr>
            <w:noProof/>
            <w:webHidden/>
          </w:rPr>
          <w:tab/>
        </w:r>
        <w:r>
          <w:rPr>
            <w:noProof/>
            <w:webHidden/>
          </w:rPr>
          <w:fldChar w:fldCharType="begin"/>
        </w:r>
        <w:r>
          <w:rPr>
            <w:noProof/>
            <w:webHidden/>
          </w:rPr>
          <w:instrText xml:space="preserve"> PAGEREF _Toc218276846 \h </w:instrText>
        </w:r>
        <w:r>
          <w:rPr>
            <w:noProof/>
            <w:webHidden/>
          </w:rPr>
        </w:r>
        <w:r>
          <w:rPr>
            <w:noProof/>
            <w:webHidden/>
          </w:rPr>
          <w:fldChar w:fldCharType="separate"/>
        </w:r>
        <w:r w:rsidR="00293190">
          <w:rPr>
            <w:noProof/>
            <w:webHidden/>
          </w:rPr>
          <w:t>13</w:t>
        </w:r>
        <w:r>
          <w:rPr>
            <w:noProof/>
            <w:webHidden/>
          </w:rPr>
          <w:fldChar w:fldCharType="end"/>
        </w:r>
      </w:hyperlink>
    </w:p>
    <w:p w14:paraId="7E5ED7B8" w14:textId="521CBB2D" w:rsidR="00137027" w:rsidRDefault="00137027">
      <w:pPr>
        <w:pStyle w:val="TableofFigures"/>
        <w:tabs>
          <w:tab w:val="right" w:leader="dot" w:pos="9062"/>
        </w:tabs>
        <w:rPr>
          <w:noProof/>
          <w:lang w:val="en-ID" w:eastAsia="en-ID"/>
        </w:rPr>
      </w:pPr>
      <w:hyperlink w:anchor="_Toc218276847" w:history="1">
        <w:r w:rsidRPr="00073282">
          <w:rPr>
            <w:rStyle w:val="Hyperlink"/>
            <w:i/>
            <w:iCs/>
            <w:noProof/>
          </w:rPr>
          <w:t>Tabel 2.7 Contoh Data API AQICN</w:t>
        </w:r>
        <w:r>
          <w:rPr>
            <w:noProof/>
            <w:webHidden/>
          </w:rPr>
          <w:tab/>
        </w:r>
        <w:r>
          <w:rPr>
            <w:noProof/>
            <w:webHidden/>
          </w:rPr>
          <w:fldChar w:fldCharType="begin"/>
        </w:r>
        <w:r>
          <w:rPr>
            <w:noProof/>
            <w:webHidden/>
          </w:rPr>
          <w:instrText xml:space="preserve"> PAGEREF _Toc218276847 \h </w:instrText>
        </w:r>
        <w:r>
          <w:rPr>
            <w:noProof/>
            <w:webHidden/>
          </w:rPr>
        </w:r>
        <w:r>
          <w:rPr>
            <w:noProof/>
            <w:webHidden/>
          </w:rPr>
          <w:fldChar w:fldCharType="separate"/>
        </w:r>
        <w:r w:rsidR="00293190">
          <w:rPr>
            <w:noProof/>
            <w:webHidden/>
          </w:rPr>
          <w:t>14</w:t>
        </w:r>
        <w:r>
          <w:rPr>
            <w:noProof/>
            <w:webHidden/>
          </w:rPr>
          <w:fldChar w:fldCharType="end"/>
        </w:r>
      </w:hyperlink>
    </w:p>
    <w:p w14:paraId="1786AFEC" w14:textId="10038FB9" w:rsidR="00137027" w:rsidRDefault="00137027">
      <w:pPr>
        <w:pStyle w:val="TableofFigures"/>
        <w:tabs>
          <w:tab w:val="right" w:leader="dot" w:pos="9062"/>
        </w:tabs>
        <w:rPr>
          <w:noProof/>
          <w:lang w:val="en-ID" w:eastAsia="en-ID"/>
        </w:rPr>
      </w:pPr>
      <w:hyperlink w:anchor="_Toc218276848" w:history="1">
        <w:r w:rsidRPr="00073282">
          <w:rPr>
            <w:rStyle w:val="Hyperlink"/>
            <w:i/>
            <w:iCs/>
            <w:noProof/>
          </w:rPr>
          <w:t>Tabel 2.8 Jadwal Pengambilan Data</w:t>
        </w:r>
        <w:r>
          <w:rPr>
            <w:noProof/>
            <w:webHidden/>
          </w:rPr>
          <w:tab/>
        </w:r>
        <w:r>
          <w:rPr>
            <w:noProof/>
            <w:webHidden/>
          </w:rPr>
          <w:fldChar w:fldCharType="begin"/>
        </w:r>
        <w:r>
          <w:rPr>
            <w:noProof/>
            <w:webHidden/>
          </w:rPr>
          <w:instrText xml:space="preserve"> PAGEREF _Toc218276848 \h </w:instrText>
        </w:r>
        <w:r>
          <w:rPr>
            <w:noProof/>
            <w:webHidden/>
          </w:rPr>
        </w:r>
        <w:r>
          <w:rPr>
            <w:noProof/>
            <w:webHidden/>
          </w:rPr>
          <w:fldChar w:fldCharType="separate"/>
        </w:r>
        <w:r w:rsidR="00293190">
          <w:rPr>
            <w:noProof/>
            <w:webHidden/>
          </w:rPr>
          <w:t>15</w:t>
        </w:r>
        <w:r>
          <w:rPr>
            <w:noProof/>
            <w:webHidden/>
          </w:rPr>
          <w:fldChar w:fldCharType="end"/>
        </w:r>
      </w:hyperlink>
    </w:p>
    <w:p w14:paraId="2517B0CD" w14:textId="5BC3FF30" w:rsidR="00137027" w:rsidRDefault="00137027">
      <w:pPr>
        <w:pStyle w:val="TableofFigures"/>
        <w:tabs>
          <w:tab w:val="right" w:leader="dot" w:pos="9062"/>
        </w:tabs>
        <w:rPr>
          <w:noProof/>
          <w:lang w:val="en-ID" w:eastAsia="en-ID"/>
        </w:rPr>
      </w:pPr>
      <w:hyperlink w:anchor="_Toc218276849" w:history="1">
        <w:r w:rsidRPr="00073282">
          <w:rPr>
            <w:rStyle w:val="Hyperlink"/>
            <w:i/>
            <w:iCs/>
            <w:noProof/>
          </w:rPr>
          <w:t>Tabel 2.9 Contoh Data Raw Zone Aktivitas Harian</w:t>
        </w:r>
        <w:r>
          <w:rPr>
            <w:noProof/>
            <w:webHidden/>
          </w:rPr>
          <w:tab/>
        </w:r>
        <w:r>
          <w:rPr>
            <w:noProof/>
            <w:webHidden/>
          </w:rPr>
          <w:fldChar w:fldCharType="begin"/>
        </w:r>
        <w:r>
          <w:rPr>
            <w:noProof/>
            <w:webHidden/>
          </w:rPr>
          <w:instrText xml:space="preserve"> PAGEREF _Toc218276849 \h </w:instrText>
        </w:r>
        <w:r>
          <w:rPr>
            <w:noProof/>
            <w:webHidden/>
          </w:rPr>
        </w:r>
        <w:r>
          <w:rPr>
            <w:noProof/>
            <w:webHidden/>
          </w:rPr>
          <w:fldChar w:fldCharType="separate"/>
        </w:r>
        <w:r w:rsidR="00293190">
          <w:rPr>
            <w:noProof/>
            <w:webHidden/>
          </w:rPr>
          <w:t>22</w:t>
        </w:r>
        <w:r>
          <w:rPr>
            <w:noProof/>
            <w:webHidden/>
          </w:rPr>
          <w:fldChar w:fldCharType="end"/>
        </w:r>
      </w:hyperlink>
    </w:p>
    <w:p w14:paraId="18E66791" w14:textId="6C83A753" w:rsidR="00137027" w:rsidRDefault="00137027">
      <w:pPr>
        <w:pStyle w:val="TableofFigures"/>
        <w:tabs>
          <w:tab w:val="right" w:leader="dot" w:pos="9062"/>
        </w:tabs>
        <w:rPr>
          <w:noProof/>
          <w:lang w:val="en-ID" w:eastAsia="en-ID"/>
        </w:rPr>
      </w:pPr>
      <w:hyperlink w:anchor="_Toc218276850" w:history="1">
        <w:r w:rsidRPr="00073282">
          <w:rPr>
            <w:rStyle w:val="Hyperlink"/>
            <w:i/>
            <w:iCs/>
            <w:noProof/>
          </w:rPr>
          <w:t>Tabel 2.10 Contoh Data Clean Zone Master Aktivitas Harian</w:t>
        </w:r>
        <w:r>
          <w:rPr>
            <w:noProof/>
            <w:webHidden/>
          </w:rPr>
          <w:tab/>
        </w:r>
        <w:r>
          <w:rPr>
            <w:noProof/>
            <w:webHidden/>
          </w:rPr>
          <w:fldChar w:fldCharType="begin"/>
        </w:r>
        <w:r>
          <w:rPr>
            <w:noProof/>
            <w:webHidden/>
          </w:rPr>
          <w:instrText xml:space="preserve"> PAGEREF _Toc218276850 \h </w:instrText>
        </w:r>
        <w:r>
          <w:rPr>
            <w:noProof/>
            <w:webHidden/>
          </w:rPr>
        </w:r>
        <w:r>
          <w:rPr>
            <w:noProof/>
            <w:webHidden/>
          </w:rPr>
          <w:fldChar w:fldCharType="separate"/>
        </w:r>
        <w:r w:rsidR="00293190">
          <w:rPr>
            <w:noProof/>
            <w:webHidden/>
          </w:rPr>
          <w:t>22</w:t>
        </w:r>
        <w:r>
          <w:rPr>
            <w:noProof/>
            <w:webHidden/>
          </w:rPr>
          <w:fldChar w:fldCharType="end"/>
        </w:r>
      </w:hyperlink>
    </w:p>
    <w:p w14:paraId="5A1FD6E7" w14:textId="360C218D" w:rsidR="00137027" w:rsidRDefault="00137027">
      <w:pPr>
        <w:pStyle w:val="TableofFigures"/>
        <w:tabs>
          <w:tab w:val="right" w:leader="dot" w:pos="9062"/>
        </w:tabs>
        <w:rPr>
          <w:noProof/>
          <w:lang w:val="en-ID" w:eastAsia="en-ID"/>
        </w:rPr>
      </w:pPr>
      <w:hyperlink w:anchor="_Toc218276851" w:history="1">
        <w:r w:rsidRPr="00073282">
          <w:rPr>
            <w:rStyle w:val="Hyperlink"/>
            <w:i/>
            <w:iCs/>
            <w:noProof/>
          </w:rPr>
          <w:t>Tabel 2.11 Contoh Data Curated Zone Hasil Presciptive</w:t>
        </w:r>
        <w:r>
          <w:rPr>
            <w:noProof/>
            <w:webHidden/>
          </w:rPr>
          <w:tab/>
        </w:r>
        <w:r>
          <w:rPr>
            <w:noProof/>
            <w:webHidden/>
          </w:rPr>
          <w:fldChar w:fldCharType="begin"/>
        </w:r>
        <w:r>
          <w:rPr>
            <w:noProof/>
            <w:webHidden/>
          </w:rPr>
          <w:instrText xml:space="preserve"> PAGEREF _Toc218276851 \h </w:instrText>
        </w:r>
        <w:r>
          <w:rPr>
            <w:noProof/>
            <w:webHidden/>
          </w:rPr>
        </w:r>
        <w:r>
          <w:rPr>
            <w:noProof/>
            <w:webHidden/>
          </w:rPr>
          <w:fldChar w:fldCharType="separate"/>
        </w:r>
        <w:r w:rsidR="00293190">
          <w:rPr>
            <w:noProof/>
            <w:webHidden/>
          </w:rPr>
          <w:t>25</w:t>
        </w:r>
        <w:r>
          <w:rPr>
            <w:noProof/>
            <w:webHidden/>
          </w:rPr>
          <w:fldChar w:fldCharType="end"/>
        </w:r>
      </w:hyperlink>
    </w:p>
    <w:p w14:paraId="128442B9" w14:textId="03D737A3" w:rsidR="00137027" w:rsidRDefault="00137027">
      <w:pPr>
        <w:pStyle w:val="TableofFigures"/>
        <w:tabs>
          <w:tab w:val="right" w:leader="dot" w:pos="9062"/>
        </w:tabs>
        <w:rPr>
          <w:noProof/>
          <w:lang w:val="en-ID" w:eastAsia="en-ID"/>
        </w:rPr>
      </w:pPr>
      <w:hyperlink w:anchor="_Toc218276852" w:history="1">
        <w:r w:rsidRPr="00073282">
          <w:rPr>
            <w:rStyle w:val="Hyperlink"/>
            <w:i/>
            <w:iCs/>
            <w:noProof/>
          </w:rPr>
          <w:t>Tabel 4.12 Perintah Kloning Repositori</w:t>
        </w:r>
        <w:r>
          <w:rPr>
            <w:noProof/>
            <w:webHidden/>
          </w:rPr>
          <w:tab/>
        </w:r>
        <w:r>
          <w:rPr>
            <w:noProof/>
            <w:webHidden/>
          </w:rPr>
          <w:fldChar w:fldCharType="begin"/>
        </w:r>
        <w:r>
          <w:rPr>
            <w:noProof/>
            <w:webHidden/>
          </w:rPr>
          <w:instrText xml:space="preserve"> PAGEREF _Toc218276852 \h </w:instrText>
        </w:r>
        <w:r>
          <w:rPr>
            <w:noProof/>
            <w:webHidden/>
          </w:rPr>
        </w:r>
        <w:r>
          <w:rPr>
            <w:noProof/>
            <w:webHidden/>
          </w:rPr>
          <w:fldChar w:fldCharType="separate"/>
        </w:r>
        <w:r w:rsidR="00293190">
          <w:rPr>
            <w:noProof/>
            <w:webHidden/>
          </w:rPr>
          <w:t>57</w:t>
        </w:r>
        <w:r>
          <w:rPr>
            <w:noProof/>
            <w:webHidden/>
          </w:rPr>
          <w:fldChar w:fldCharType="end"/>
        </w:r>
      </w:hyperlink>
    </w:p>
    <w:p w14:paraId="77006EC6" w14:textId="6991D723" w:rsidR="00137027" w:rsidRDefault="00137027">
      <w:pPr>
        <w:pStyle w:val="TableofFigures"/>
        <w:tabs>
          <w:tab w:val="right" w:leader="dot" w:pos="9062"/>
        </w:tabs>
        <w:rPr>
          <w:noProof/>
          <w:lang w:val="en-ID" w:eastAsia="en-ID"/>
        </w:rPr>
      </w:pPr>
      <w:hyperlink w:anchor="_Toc218276853" w:history="1">
        <w:r w:rsidRPr="00073282">
          <w:rPr>
            <w:rStyle w:val="Hyperlink"/>
            <w:i/>
            <w:iCs/>
            <w:noProof/>
          </w:rPr>
          <w:t>Tabel 4.13 Perintah Untuk Menjalankan Sistem</w:t>
        </w:r>
        <w:r>
          <w:rPr>
            <w:noProof/>
            <w:webHidden/>
          </w:rPr>
          <w:tab/>
        </w:r>
        <w:r>
          <w:rPr>
            <w:noProof/>
            <w:webHidden/>
          </w:rPr>
          <w:fldChar w:fldCharType="begin"/>
        </w:r>
        <w:r>
          <w:rPr>
            <w:noProof/>
            <w:webHidden/>
          </w:rPr>
          <w:instrText xml:space="preserve"> PAGEREF _Toc218276853 \h </w:instrText>
        </w:r>
        <w:r>
          <w:rPr>
            <w:noProof/>
            <w:webHidden/>
          </w:rPr>
        </w:r>
        <w:r>
          <w:rPr>
            <w:noProof/>
            <w:webHidden/>
          </w:rPr>
          <w:fldChar w:fldCharType="separate"/>
        </w:r>
        <w:r w:rsidR="00293190">
          <w:rPr>
            <w:noProof/>
            <w:webHidden/>
          </w:rPr>
          <w:t>58</w:t>
        </w:r>
        <w:r>
          <w:rPr>
            <w:noProof/>
            <w:webHidden/>
          </w:rPr>
          <w:fldChar w:fldCharType="end"/>
        </w:r>
      </w:hyperlink>
    </w:p>
    <w:p w14:paraId="66A68B47" w14:textId="1AE8C496" w:rsidR="00137027" w:rsidRDefault="00137027">
      <w:pPr>
        <w:pStyle w:val="TableofFigures"/>
        <w:tabs>
          <w:tab w:val="right" w:leader="dot" w:pos="9062"/>
        </w:tabs>
        <w:rPr>
          <w:noProof/>
          <w:lang w:val="en-ID" w:eastAsia="en-ID"/>
        </w:rPr>
      </w:pPr>
      <w:hyperlink w:anchor="_Toc218276854" w:history="1">
        <w:r w:rsidRPr="00073282">
          <w:rPr>
            <w:rStyle w:val="Hyperlink"/>
            <w:i/>
            <w:iCs/>
            <w:noProof/>
          </w:rPr>
          <w:t>Tabel 4.14 Perintah Untuk Restore Dashboard Metabase</w:t>
        </w:r>
        <w:r>
          <w:rPr>
            <w:noProof/>
            <w:webHidden/>
          </w:rPr>
          <w:tab/>
        </w:r>
        <w:r>
          <w:rPr>
            <w:noProof/>
            <w:webHidden/>
          </w:rPr>
          <w:fldChar w:fldCharType="begin"/>
        </w:r>
        <w:r>
          <w:rPr>
            <w:noProof/>
            <w:webHidden/>
          </w:rPr>
          <w:instrText xml:space="preserve"> PAGEREF _Toc218276854 \h </w:instrText>
        </w:r>
        <w:r>
          <w:rPr>
            <w:noProof/>
            <w:webHidden/>
          </w:rPr>
        </w:r>
        <w:r>
          <w:rPr>
            <w:noProof/>
            <w:webHidden/>
          </w:rPr>
          <w:fldChar w:fldCharType="separate"/>
        </w:r>
        <w:r w:rsidR="00293190">
          <w:rPr>
            <w:noProof/>
            <w:webHidden/>
          </w:rPr>
          <w:t>61</w:t>
        </w:r>
        <w:r>
          <w:rPr>
            <w:noProof/>
            <w:webHidden/>
          </w:rPr>
          <w:fldChar w:fldCharType="end"/>
        </w:r>
      </w:hyperlink>
    </w:p>
    <w:p w14:paraId="4373C530" w14:textId="1E3A0B9F" w:rsidR="00284713" w:rsidRDefault="00284713" w:rsidP="00EA64FE">
      <w:r>
        <w:fldChar w:fldCharType="end"/>
      </w:r>
    </w:p>
    <w:p w14:paraId="63D781D6" w14:textId="5D9CC7E8" w:rsidR="00DA73AE" w:rsidRDefault="00DA73AE" w:rsidP="00EA64FE">
      <w:pPr>
        <w:sectPr w:rsidR="00DA73AE" w:rsidSect="00DA73AE">
          <w:footerReference w:type="default" r:id="rId9"/>
          <w:pgSz w:w="11906" w:h="16838"/>
          <w:pgMar w:top="1417" w:right="1417" w:bottom="1417" w:left="1417" w:header="720" w:footer="720" w:gutter="0"/>
          <w:pgNumType w:fmt="lowerRoman" w:start="1"/>
          <w:cols w:space="720"/>
          <w:docGrid w:linePitch="360"/>
        </w:sectPr>
      </w:pPr>
    </w:p>
    <w:p w14:paraId="21698309" w14:textId="6C73F8E7" w:rsidR="00EA64FE" w:rsidRPr="00FA0B7C" w:rsidRDefault="001F41CD" w:rsidP="43DFE323">
      <w:pPr>
        <w:pStyle w:val="Heading1"/>
        <w:jc w:val="center"/>
        <w:rPr>
          <w:rFonts w:asciiTheme="minorHAnsi" w:eastAsiaTheme="minorEastAsia" w:hAnsiTheme="minorHAnsi" w:cstheme="minorBidi"/>
        </w:rPr>
      </w:pPr>
      <w:bookmarkStart w:id="8" w:name="_Toc217252311"/>
      <w:bookmarkStart w:id="9" w:name="_Toc218276617"/>
      <w:r w:rsidRPr="00FA0B7C">
        <w:rPr>
          <w:rFonts w:asciiTheme="minorHAnsi" w:eastAsiaTheme="minorEastAsia" w:hAnsiTheme="minorHAnsi" w:cstheme="minorBidi"/>
        </w:rPr>
        <w:lastRenderedPageBreak/>
        <w:t>BAB I</w:t>
      </w:r>
      <w:bookmarkEnd w:id="8"/>
      <w:bookmarkEnd w:id="9"/>
    </w:p>
    <w:p w14:paraId="70520E23" w14:textId="1BA1FB49" w:rsidR="00014B5E" w:rsidRPr="00943B17" w:rsidRDefault="006862C1" w:rsidP="43DFE323">
      <w:pPr>
        <w:pStyle w:val="Heading2"/>
        <w:numPr>
          <w:ilvl w:val="1"/>
          <w:numId w:val="13"/>
        </w:numPr>
        <w:ind w:left="0" w:firstLine="0"/>
        <w:rPr>
          <w:rFonts w:eastAsiaTheme="minorEastAsia" w:cstheme="minorBidi"/>
        </w:rPr>
      </w:pPr>
      <w:bookmarkStart w:id="10" w:name="_Toc217252312"/>
      <w:bookmarkStart w:id="11" w:name="_Toc218276618"/>
      <w:r w:rsidRPr="43DFE323">
        <w:rPr>
          <w:rFonts w:eastAsiaTheme="minorEastAsia" w:cstheme="minorBidi"/>
        </w:rPr>
        <w:t>Latar Belakang</w:t>
      </w:r>
      <w:bookmarkEnd w:id="10"/>
      <w:bookmarkEnd w:id="11"/>
    </w:p>
    <w:p w14:paraId="30BA160E" w14:textId="77777777" w:rsidR="00B766A3" w:rsidRPr="00B766A3" w:rsidRDefault="00B766A3" w:rsidP="00B766A3">
      <w:pPr>
        <w:pStyle w:val="NormalWeb"/>
        <w:ind w:firstLine="720"/>
        <w:jc w:val="both"/>
      </w:pPr>
      <w:r w:rsidRPr="00B766A3">
        <w:t>Kebersihan diri merupakan aspek fundamental kesehatan yang seringkali dikelola secara intuitif tanpa parameter yang terukur. Keputusan untuk mandi umumnya hanya didasarkan pada kebiasaan waktu atau perasaan subjektif semata. Padahal, kebutuhan tubuh untuk dibersihkan bersifat sangat dinamis dan dipengaruhi oleh akumulasi variabel kompleks, mulai dari intensitas aktivitas fisik, kondisi cuaca, hingga paparan polutan lingkungan. Pendekatan konvensional yang mengabaikan variabel objektif ini seringkali tidak akurat.</w:t>
      </w:r>
    </w:p>
    <w:p w14:paraId="6DECE53C" w14:textId="77777777" w:rsidR="00B766A3" w:rsidRPr="00B766A3" w:rsidRDefault="00B766A3" w:rsidP="00B766A3">
      <w:pPr>
        <w:pStyle w:val="NormalWeb"/>
        <w:ind w:firstLine="720"/>
        <w:jc w:val="both"/>
      </w:pPr>
      <w:r w:rsidRPr="00B766A3">
        <w:t xml:space="preserve">Ketidakakuratan tersebut menimbulkan dua dampak negatif utama. Pertama, risiko kesehatan dermatologis akibat </w:t>
      </w:r>
      <w:r w:rsidRPr="00B766A3">
        <w:rPr>
          <w:i/>
          <w:iCs/>
        </w:rPr>
        <w:t>over-washing</w:t>
      </w:r>
      <w:r w:rsidRPr="00B766A3">
        <w:t xml:space="preserve">. Jika seseorang mandi saat tubuh sebenarnya masih bersih, paparan sabun dan air yang tidak perlu dapat merusak </w:t>
      </w:r>
      <w:r w:rsidRPr="00B766A3">
        <w:rPr>
          <w:i/>
          <w:iCs/>
        </w:rPr>
        <w:t>stratum corneum</w:t>
      </w:r>
      <w:r w:rsidRPr="00B766A3">
        <w:t xml:space="preserve"> dan mengganggu keseimbangan mikrobioma kulit (Skowron et al., 2021). Kedua, dampak lingkungan berupa pemborosan air. Studi menyoroti bahwa aktivitas mandi berkontribusi signifikan terhadap konsumsi air rumah tangga, dan efisiensi sangat bergantung pada pemantauan serta visualisasi data penggunaan akhir atau </w:t>
      </w:r>
      <w:r w:rsidRPr="00B766A3">
        <w:rPr>
          <w:i/>
          <w:iCs/>
        </w:rPr>
        <w:t>end-use</w:t>
      </w:r>
      <w:r w:rsidRPr="00B766A3">
        <w:t xml:space="preserve"> (Otaki et al., 2020). Tanpa indikator yang jelas kapan tubuh benar-benar "kotor", penggunaan air menjadi tidak efisien.</w:t>
      </w:r>
    </w:p>
    <w:p w14:paraId="342319F2" w14:textId="77777777" w:rsidR="00B766A3" w:rsidRPr="00B766A3" w:rsidRDefault="00B766A3" w:rsidP="00B766A3">
      <w:pPr>
        <w:pStyle w:val="NormalWeb"/>
        <w:ind w:firstLine="720"/>
        <w:jc w:val="both"/>
      </w:pPr>
      <w:r w:rsidRPr="00B766A3">
        <w:t>Untuk mengobjektifikasi keputusan ini, diperlukan integrasi data dari berbagai dimensi kehidupan sehari-hari yang saat ini masih terfragmentasi (</w:t>
      </w:r>
      <w:r w:rsidRPr="00B766A3">
        <w:rPr>
          <w:i/>
          <w:iCs/>
        </w:rPr>
        <w:t>siloed</w:t>
      </w:r>
      <w:r w:rsidRPr="00B766A3">
        <w:t xml:space="preserve">). Dimensi historis seperti riwayat mandi dan log aktivitas tersimpan dalam basis data (SQL). Dimensi preferensi pribadi, seperti jadwal harian dan </w:t>
      </w:r>
      <w:r w:rsidRPr="00B766A3">
        <w:rPr>
          <w:i/>
          <w:iCs/>
        </w:rPr>
        <w:t>scoring</w:t>
      </w:r>
      <w:r w:rsidRPr="00B766A3">
        <w:t xml:space="preserve"> rutinitas manual, dikelola dalam </w:t>
      </w:r>
      <w:r w:rsidRPr="00B766A3">
        <w:rPr>
          <w:i/>
          <w:iCs/>
        </w:rPr>
        <w:t>spreadsheet</w:t>
      </w:r>
      <w:r w:rsidRPr="00B766A3">
        <w:t xml:space="preserve"> (Google Sheets). Dimensi cuaca </w:t>
      </w:r>
      <w:r w:rsidRPr="00B766A3">
        <w:rPr>
          <w:i/>
          <w:iCs/>
        </w:rPr>
        <w:t>real-time</w:t>
      </w:r>
      <w:r w:rsidRPr="00B766A3">
        <w:t xml:space="preserve"> (suhu dan hujan) tersedia melalui API publik (BMKG). Selain itu, terdapat dimensi kualitas lingkungan fisik berupa data tingkat polusi udara (Air Quality Index/AQI). Data ini krusial karena paparan partikel debu dan polutan saat beraktivitas di luar ruangan secara langsung mempengaruhi akumulasi kotoran pada kulit, yang diperoleh dari sumber data eksternal.</w:t>
      </w:r>
    </w:p>
    <w:p w14:paraId="41A7292A" w14:textId="77777777" w:rsidR="00B766A3" w:rsidRPr="00B766A3" w:rsidRDefault="00B766A3" w:rsidP="00B766A3">
      <w:pPr>
        <w:pStyle w:val="NormalWeb"/>
        <w:ind w:firstLine="720"/>
        <w:jc w:val="both"/>
      </w:pPr>
      <w:r w:rsidRPr="00B766A3">
        <w:t xml:space="preserve">Tantangan teknis muncul dalam mengintegrasikan keempat sumber data dengan format heterogen tersebut (Terstruktur dan Semi-terstruktur). Pendekatan tradisional seringkali gagal menangani variasi aliran data ini secara efisien. Oleh karena itu, penerapan arsitektur Data Lakehouse menjadi solusi yang urgen. Secara fundamental, </w:t>
      </w:r>
      <w:r w:rsidRPr="00B766A3">
        <w:rPr>
          <w:i/>
          <w:iCs/>
        </w:rPr>
        <w:t>Data Lakehouse</w:t>
      </w:r>
      <w:r w:rsidRPr="00B766A3">
        <w:t xml:space="preserve"> merupakan evolusi arsitektur yang menggabungkan fleksibilitas penyimpanan berbiaya rendah dari </w:t>
      </w:r>
      <w:r w:rsidRPr="00B766A3">
        <w:rPr>
          <w:i/>
          <w:iCs/>
        </w:rPr>
        <w:t>data lake</w:t>
      </w:r>
      <w:r w:rsidRPr="00B766A3">
        <w:t xml:space="preserve"> dengan kemampuan manajemen data dan integritas transaksional (ACID) dari </w:t>
      </w:r>
      <w:r w:rsidRPr="00B766A3">
        <w:rPr>
          <w:i/>
          <w:iCs/>
        </w:rPr>
        <w:t>data warehouse</w:t>
      </w:r>
      <w:r w:rsidRPr="00B766A3">
        <w:t xml:space="preserve"> tradisional (Armbrust et al., 2021). Tidak seperti pendekatan sebelumnya yang memisahkan data ke dalam dua repositori berbeda (</w:t>
      </w:r>
      <w:r w:rsidRPr="00B766A3">
        <w:rPr>
          <w:i/>
          <w:iCs/>
        </w:rPr>
        <w:t>silo</w:t>
      </w:r>
      <w:r w:rsidRPr="00B766A3">
        <w:t>), arsitektur ini mampu mengatasi keterbatasan tersebut dengan mendukung pengelolaan berbagai tipe data secara simultan dalam satu platform analitik yang terpadu (Harby &amp; Zulkernine, 2022).</w:t>
      </w:r>
    </w:p>
    <w:p w14:paraId="44E2F857" w14:textId="56ABA042" w:rsidR="00B766A3" w:rsidRPr="00B766A3" w:rsidRDefault="00B766A3" w:rsidP="00B766A3">
      <w:pPr>
        <w:pStyle w:val="NormalWeb"/>
        <w:ind w:firstLine="720"/>
        <w:jc w:val="both"/>
      </w:pPr>
      <w:r w:rsidRPr="00B766A3">
        <w:t xml:space="preserve">Sistem </w:t>
      </w:r>
      <w:r w:rsidRPr="00B766A3">
        <w:rPr>
          <w:i/>
          <w:iCs/>
        </w:rPr>
        <w:t>Smart Hygiene Decision Support System</w:t>
      </w:r>
      <w:r w:rsidRPr="00B766A3">
        <w:t xml:space="preserve"> ini dirancang untuk memberikan analisis preskriptif. Sistem akan mengolah seluruh data tersebut untuk menghasilkan keputusan cerdas: apakah pengguna harus segera mandi karena akumulasi aktivitas fisik dan paparan polusi udara tinggi, atau menunda mandi karena kondisi tubuh masih terjaga kebersihannya berdasarkan preferensi yang telah dipetakan.</w:t>
      </w:r>
    </w:p>
    <w:p w14:paraId="2E82D601" w14:textId="77057671" w:rsidR="00C02692" w:rsidRPr="00943B17" w:rsidRDefault="00C02692" w:rsidP="43DFE323">
      <w:pPr>
        <w:pStyle w:val="Heading2"/>
        <w:numPr>
          <w:ilvl w:val="1"/>
          <w:numId w:val="13"/>
        </w:numPr>
        <w:ind w:left="0" w:firstLine="0"/>
        <w:jc w:val="both"/>
        <w:rPr>
          <w:i/>
          <w:iCs/>
        </w:rPr>
      </w:pPr>
      <w:bookmarkStart w:id="12" w:name="_Toc217252313"/>
      <w:bookmarkStart w:id="13" w:name="_Toc218276619"/>
      <w:r w:rsidRPr="43DFE323">
        <w:rPr>
          <w:i/>
          <w:iCs/>
        </w:rPr>
        <w:lastRenderedPageBreak/>
        <w:t>Project Scope</w:t>
      </w:r>
      <w:bookmarkEnd w:id="12"/>
      <w:bookmarkEnd w:id="13"/>
    </w:p>
    <w:p w14:paraId="6C58B163" w14:textId="341F0A83" w:rsidR="00C02692" w:rsidRDefault="00B82C8B" w:rsidP="00B82C8B">
      <w:pPr>
        <w:pStyle w:val="NormalWeb"/>
        <w:jc w:val="both"/>
      </w:pPr>
      <w:r>
        <w:t>`</w:t>
      </w:r>
      <w:r>
        <w:tab/>
      </w:r>
      <w:r w:rsidR="00C02692">
        <w:t xml:space="preserve">Agar pengembangan sistem tetap terarah dan terukur, ruang lingkup penelitian dan pembangunan </w:t>
      </w:r>
      <w:r w:rsidR="00C02692">
        <w:rPr>
          <w:i/>
          <w:iCs/>
        </w:rPr>
        <w:t>Smart Hygiene Decision Support System</w:t>
      </w:r>
      <w:r w:rsidR="00C02692">
        <w:t xml:space="preserve"> ini dibatasi pada aspek-aspek berikut:</w:t>
      </w:r>
    </w:p>
    <w:p w14:paraId="219A18AE" w14:textId="7AA6CE03" w:rsidR="00C02692" w:rsidRPr="00B82C8B" w:rsidRDefault="00C02692" w:rsidP="00DA73AE">
      <w:pPr>
        <w:pStyle w:val="NormalWeb"/>
        <w:numPr>
          <w:ilvl w:val="0"/>
          <w:numId w:val="12"/>
        </w:numPr>
        <w:jc w:val="both"/>
      </w:pPr>
      <w:r w:rsidRPr="00B82C8B">
        <w:t>Sumber Data Terintegrasi Sistem hanya akan mengintegrasikan data dari empat sumber spesifik untuk mewakili dimensi internal dan eksternal pengguna, yaitu:</w:t>
      </w:r>
    </w:p>
    <w:p w14:paraId="2FB18C7A" w14:textId="23C6B357" w:rsidR="00C02692" w:rsidRPr="00B82C8B" w:rsidRDefault="00C02692" w:rsidP="00DA73AE">
      <w:pPr>
        <w:pStyle w:val="NormalWeb"/>
        <w:numPr>
          <w:ilvl w:val="0"/>
          <w:numId w:val="29"/>
        </w:numPr>
        <w:jc w:val="both"/>
      </w:pPr>
      <w:r w:rsidRPr="000F28C9">
        <w:rPr>
          <w:b/>
          <w:bCs/>
        </w:rPr>
        <w:t>Data Internal (SQL Database):</w:t>
      </w:r>
      <w:r w:rsidRPr="00B82C8B">
        <w:t xml:space="preserve"> Mengelola data transaksional historis berupa </w:t>
      </w:r>
      <w:r w:rsidR="000F28C9">
        <w:t xml:space="preserve">kegiatan aktivitas tersedia dengan jenis </w:t>
      </w:r>
      <w:r w:rsidR="00510157">
        <w:t>kegiatan.</w:t>
      </w:r>
    </w:p>
    <w:p w14:paraId="4966DFD0" w14:textId="04691CE7" w:rsidR="00C02692" w:rsidRPr="00B82C8B" w:rsidRDefault="00C02692" w:rsidP="00DA73AE">
      <w:pPr>
        <w:pStyle w:val="NormalWeb"/>
        <w:numPr>
          <w:ilvl w:val="0"/>
          <w:numId w:val="29"/>
        </w:numPr>
        <w:jc w:val="both"/>
      </w:pPr>
      <w:r w:rsidRPr="000F28C9">
        <w:rPr>
          <w:b/>
          <w:bCs/>
        </w:rPr>
        <w:t xml:space="preserve">Data </w:t>
      </w:r>
      <w:r w:rsidR="00A5465F">
        <w:rPr>
          <w:b/>
          <w:bCs/>
        </w:rPr>
        <w:t>Log</w:t>
      </w:r>
      <w:r w:rsidRPr="000F28C9">
        <w:rPr>
          <w:b/>
          <w:bCs/>
        </w:rPr>
        <w:t xml:space="preserve"> (Google Sheets):</w:t>
      </w:r>
      <w:r w:rsidRPr="00B82C8B">
        <w:t xml:space="preserve"> Mengelola data semi-terstruktur yang berisi </w:t>
      </w:r>
      <w:r w:rsidR="00510157">
        <w:t>log mandi</w:t>
      </w:r>
      <w:r w:rsidRPr="00B82C8B">
        <w:t xml:space="preserve">, dan </w:t>
      </w:r>
      <w:r w:rsidR="00510157">
        <w:t>log aktivitas</w:t>
      </w:r>
      <w:r w:rsidRPr="00B82C8B">
        <w:t>.</w:t>
      </w:r>
    </w:p>
    <w:p w14:paraId="0AA510F2" w14:textId="314F5F3E" w:rsidR="00C02692" w:rsidRPr="00B82C8B" w:rsidRDefault="00C02692" w:rsidP="00DA73AE">
      <w:pPr>
        <w:pStyle w:val="NormalWeb"/>
        <w:numPr>
          <w:ilvl w:val="0"/>
          <w:numId w:val="29"/>
        </w:numPr>
        <w:jc w:val="both"/>
      </w:pPr>
      <w:r w:rsidRPr="000F28C9">
        <w:rPr>
          <w:b/>
          <w:bCs/>
        </w:rPr>
        <w:t>Data Lingkungan Meteorologis (API BMKG):</w:t>
      </w:r>
      <w:r w:rsidRPr="00B82C8B">
        <w:t xml:space="preserve"> Mengambil data cuaca </w:t>
      </w:r>
      <w:r w:rsidRPr="00B82C8B">
        <w:rPr>
          <w:i/>
          <w:iCs/>
        </w:rPr>
        <w:t>real-time</w:t>
      </w:r>
      <w:r w:rsidRPr="00B82C8B">
        <w:t xml:space="preserve"> (suhu udara dan kelembapan) untuk mengestimasi laju penguapan keringat.</w:t>
      </w:r>
    </w:p>
    <w:p w14:paraId="7987DA58" w14:textId="116E077F" w:rsidR="00C02692" w:rsidRPr="00B82C8B" w:rsidRDefault="00C02692" w:rsidP="00DA73AE">
      <w:pPr>
        <w:pStyle w:val="NormalWeb"/>
        <w:numPr>
          <w:ilvl w:val="0"/>
          <w:numId w:val="29"/>
        </w:numPr>
        <w:jc w:val="both"/>
      </w:pPr>
      <w:r w:rsidRPr="000F28C9">
        <w:rPr>
          <w:b/>
          <w:bCs/>
        </w:rPr>
        <w:t>Data Lingkungan Fisik (API Kualitas Udara/AQI):</w:t>
      </w:r>
      <w:r w:rsidRPr="00B82C8B">
        <w:t xml:space="preserve"> Mengambil data indeks kualitas udara (termasuk PM2.5/PM10) sebagai indikator paparan polusi dan debu saat pengguna beraktivitas di luar ruangan.</w:t>
      </w:r>
    </w:p>
    <w:p w14:paraId="6BD05847" w14:textId="5192BDE3" w:rsidR="00C02692" w:rsidRPr="00B82C8B" w:rsidRDefault="00C02692" w:rsidP="00DA73AE">
      <w:pPr>
        <w:pStyle w:val="NormalWeb"/>
        <w:numPr>
          <w:ilvl w:val="0"/>
          <w:numId w:val="12"/>
        </w:numPr>
        <w:jc w:val="both"/>
      </w:pPr>
      <w:r w:rsidRPr="00B82C8B">
        <w:t xml:space="preserve">Arsitektur Data Lakehouse Implementasi teknis difokuskan pada penerapan arsitektur </w:t>
      </w:r>
      <w:r w:rsidRPr="00B82C8B">
        <w:rPr>
          <w:i/>
          <w:iCs/>
        </w:rPr>
        <w:t>Data Lakehouse</w:t>
      </w:r>
      <w:r w:rsidRPr="00B82C8B">
        <w:t xml:space="preserve"> yang menggabungkan kapabilitas penyimpanan data heterogen (</w:t>
      </w:r>
      <w:r w:rsidRPr="00B82C8B">
        <w:rPr>
          <w:i/>
          <w:iCs/>
        </w:rPr>
        <w:t>data lake</w:t>
      </w:r>
      <w:r w:rsidRPr="00B82C8B">
        <w:t>) dengan manajemen struktur data (</w:t>
      </w:r>
      <w:r w:rsidRPr="00B82C8B">
        <w:rPr>
          <w:i/>
          <w:iCs/>
        </w:rPr>
        <w:t>data warehouse</w:t>
      </w:r>
      <w:r w:rsidRPr="00B82C8B">
        <w:t xml:space="preserve">). Fokus utama adalah proses </w:t>
      </w:r>
      <w:r w:rsidRPr="00B82C8B">
        <w:rPr>
          <w:i/>
          <w:iCs/>
        </w:rPr>
        <w:t>Ingestion</w:t>
      </w:r>
      <w:r w:rsidRPr="00B82C8B">
        <w:t>, penyimpanan (</w:t>
      </w:r>
      <w:r w:rsidRPr="00B82C8B">
        <w:rPr>
          <w:i/>
          <w:iCs/>
        </w:rPr>
        <w:t>Storage</w:t>
      </w:r>
      <w:r w:rsidRPr="00B82C8B">
        <w:t>), dan transformasi data dari keempat sumber di atas ke dalam satu repositori terpusat.</w:t>
      </w:r>
    </w:p>
    <w:p w14:paraId="5079CFBC" w14:textId="28864F4C" w:rsidR="00C02692" w:rsidRPr="00B82C8B" w:rsidRDefault="00C02692" w:rsidP="00DA73AE">
      <w:pPr>
        <w:pStyle w:val="NormalWeb"/>
        <w:numPr>
          <w:ilvl w:val="0"/>
          <w:numId w:val="12"/>
        </w:numPr>
        <w:jc w:val="both"/>
      </w:pPr>
      <w:r w:rsidRPr="00B82C8B">
        <w:t>Sistem dirancang untuk menghasilkan analisis deskriptif (visualisasi kondisi saat ini) dan analisis preskriptif berupa rekomendasi biner atau bertingkat (misalnya: "Segera Mandi", "Bisa Ditunda", atau "Tidak Perlu Mandi") berdasarkan ambang batas (</w:t>
      </w:r>
      <w:r w:rsidRPr="00B82C8B">
        <w:rPr>
          <w:i/>
          <w:iCs/>
        </w:rPr>
        <w:t>threshold</w:t>
      </w:r>
      <w:r w:rsidRPr="00B82C8B">
        <w:t>) skor kebersihan yang telah dihitung sistem.</w:t>
      </w:r>
    </w:p>
    <w:p w14:paraId="6C23445F" w14:textId="61059492" w:rsidR="00C02692" w:rsidRDefault="00C02692" w:rsidP="00DA73AE">
      <w:pPr>
        <w:pStyle w:val="NormalWeb"/>
        <w:numPr>
          <w:ilvl w:val="0"/>
          <w:numId w:val="12"/>
        </w:numPr>
        <w:jc w:val="both"/>
      </w:pPr>
      <w:r w:rsidRPr="00B82C8B">
        <w:t>Skala Implementasi Sistem</w:t>
      </w:r>
      <w:r>
        <w:t xml:space="preserve"> ini dibangun sebagai </w:t>
      </w:r>
      <w:r>
        <w:rPr>
          <w:i/>
          <w:iCs/>
        </w:rPr>
        <w:t>prototype</w:t>
      </w:r>
      <w:r>
        <w:t xml:space="preserve"> untuk penggunaan skala individu, yang bertujuan untuk menguji efektivitas algoritma pengambilan keputusan kebersihan dan efisiensi frekuensi mandi.</w:t>
      </w:r>
    </w:p>
    <w:p w14:paraId="382E7518" w14:textId="04937010" w:rsidR="6C1881AA" w:rsidRDefault="6C1881AA">
      <w:r>
        <w:br w:type="page"/>
      </w:r>
    </w:p>
    <w:p w14:paraId="638166DB" w14:textId="0CA32C79" w:rsidR="41D3920D" w:rsidRPr="00FA0B7C" w:rsidRDefault="41D3920D" w:rsidP="43DFE323">
      <w:pPr>
        <w:pStyle w:val="Heading1"/>
        <w:jc w:val="center"/>
        <w:rPr>
          <w:rFonts w:asciiTheme="minorHAnsi" w:eastAsiaTheme="minorEastAsia" w:hAnsiTheme="minorHAnsi" w:cstheme="minorBidi"/>
        </w:rPr>
      </w:pPr>
      <w:bookmarkStart w:id="14" w:name="_Toc217252314"/>
      <w:bookmarkStart w:id="15" w:name="_Toc218276620"/>
      <w:r w:rsidRPr="00FA0B7C">
        <w:rPr>
          <w:rFonts w:asciiTheme="minorHAnsi" w:eastAsiaTheme="minorEastAsia" w:hAnsiTheme="minorHAnsi" w:cstheme="minorBidi"/>
        </w:rPr>
        <w:lastRenderedPageBreak/>
        <w:t>BAB II</w:t>
      </w:r>
      <w:bookmarkEnd w:id="14"/>
      <w:bookmarkEnd w:id="15"/>
    </w:p>
    <w:p w14:paraId="6CB27404" w14:textId="143AE080" w:rsidR="1E023041" w:rsidRDefault="5822BF52" w:rsidP="43DFE323">
      <w:pPr>
        <w:pStyle w:val="Heading2"/>
        <w:rPr>
          <w:rFonts w:eastAsiaTheme="minorEastAsia" w:cstheme="minorBidi"/>
        </w:rPr>
      </w:pPr>
      <w:bookmarkStart w:id="16" w:name="_Toc217252315"/>
      <w:bookmarkStart w:id="17" w:name="_Toc218276621"/>
      <w:r w:rsidRPr="43DFE323">
        <w:rPr>
          <w:rFonts w:eastAsiaTheme="minorEastAsia" w:cstheme="minorBidi"/>
        </w:rPr>
        <w:t xml:space="preserve">2.1 </w:t>
      </w:r>
      <w:r>
        <w:tab/>
      </w:r>
      <w:r w:rsidRPr="43DFE323">
        <w:rPr>
          <w:rFonts w:eastAsiaTheme="minorEastAsia" w:cstheme="minorBidi"/>
        </w:rPr>
        <w:t>Urgensi Perancangan Sistem Berbasis Data Lakehouse</w:t>
      </w:r>
      <w:bookmarkEnd w:id="16"/>
      <w:bookmarkEnd w:id="17"/>
    </w:p>
    <w:p w14:paraId="387E129A" w14:textId="35327426" w:rsidR="01CEF674" w:rsidRDefault="01CEF674" w:rsidP="00DA73AE">
      <w:pPr>
        <w:ind w:firstLine="720"/>
        <w:jc w:val="both"/>
      </w:pPr>
      <w:r>
        <w:t>Perkembangan sistem analitik modern ditandai dengan meningkatnya kebutuhan integrasi data yang berasal dari berbagai sumber dengan karakteristik yang berbeda. Data operasional yang tersimpan dalam basis data relasional, data semi terstruktur dari spreadsheet, serta data eksternal dari layanan API menghadirkan tantangan tersendiri dalam hal konsistensi, fleksibilitas skema, dan kesiapan analitik. Penelitian terdahulu menunjukkan bahwa arsitektur data warehouse konvensional memiliki keterbatasan dalam menangani variasi format data dan perubahan kebutuhan analitik, sementara pendekatan data lake murni sering menghadapi permasalahan kualitas data dan kurangnya mekanisme manajemen metadata yang kuat (Ait Errami et al., 2023).</w:t>
      </w:r>
    </w:p>
    <w:p w14:paraId="2E1DDA4E" w14:textId="6A2133DC" w:rsidR="01CEF674" w:rsidRDefault="553B8547" w:rsidP="001D1525">
      <w:pPr>
        <w:ind w:firstLine="720"/>
        <w:jc w:val="both"/>
      </w:pPr>
      <w:r>
        <w:t>Sebagai respons terhadap keterbatasan tersebut, arsitektur data lakehouse dikembangkan dengan menggabungkan fleksibilitas penyimpanan data mentah dari data lake dan kemampuan manajemen data yang terstruktur dari data warehouse. Pendekatan ini memungkinkan penyimpanan dan pengolahan data heterogen dalam satu sistem terintegrasi tanpa memerlukan pemisahan fisik antara data mentah dan data analitik (Harby, 2025).</w:t>
      </w:r>
    </w:p>
    <w:p w14:paraId="6B074F58" w14:textId="2D25549E" w:rsidR="553B8547" w:rsidRDefault="553B8547" w:rsidP="001D1525">
      <w:pPr>
        <w:spacing w:before="240" w:after="240"/>
        <w:ind w:firstLine="720"/>
        <w:jc w:val="both"/>
      </w:pPr>
      <w:r w:rsidRPr="553B8547">
        <w:rPr>
          <w:rFonts w:ascii="Cambria" w:eastAsia="Cambria" w:hAnsi="Cambria" w:cs="Cambria"/>
        </w:rPr>
        <w:t>Dalam penelitian ini, sistem dan dashboard keputusan mandi dirancang sebagai sistem analitik preskriptif yang mengintegrasikan data historis log mandi, aktivitas harian, serta data lingkungan eksternal seperti cuaca dan kualitas udara. Karakteristik data yang heterogen, bertambah secara kontinu, dan bergantung pada dimensi waktu menuntut arsitektur penyimpanan yang fleksibel sekaligus mendukung pengelolaan data analitik secara berkelanjutan. Literatur mencatat bahwa arsitektur data lakehouse dikembangkan untuk mengintegrasikan data mentah dan data terkurasi dalam satu ekosistem analitik dengan tetap menjaga keterlacakan data sumber (Ait Errami et al., 2023).</w:t>
      </w:r>
    </w:p>
    <w:p w14:paraId="721630A6" w14:textId="43BB15CD" w:rsidR="553B8547" w:rsidRDefault="553B8547" w:rsidP="001D1525">
      <w:pPr>
        <w:spacing w:before="240" w:after="240"/>
        <w:ind w:firstLine="720"/>
        <w:jc w:val="both"/>
      </w:pPr>
      <w:r w:rsidRPr="553B8547">
        <w:rPr>
          <w:rFonts w:ascii="Cambria" w:eastAsia="Cambria" w:hAnsi="Cambria" w:cs="Cambria"/>
        </w:rPr>
        <w:t>Urgensi penggunaan data lakehouse pada sistem ini terletak pada kebutuhan menjaga konsistensi hasil analitik preskriptif ketika data bertambah atau proses analitik perlu disesuaikan. Dashboard membutuhkan data terkurasi yang siap dikonsumsi, sementara sistem tetap memerlukan akses terhadap data mentah untuk evaluasi dan penyesuaian logika keputusan. Pendekatan lakehouse menyediakan kerangka penyimpanan data berlapis dan pengelolaan metadata yang lebih terstruktur dibandingkan data lake murni, sehingga mendukung keberlanjutan analitik tanpa rekonstruksi pipeline secara menyeluruh (Harby, 2025).</w:t>
      </w:r>
    </w:p>
    <w:p w14:paraId="7FE29F53" w14:textId="638B2A3B" w:rsidR="6586AA36" w:rsidRDefault="6586AA36" w:rsidP="43DFE323">
      <w:pPr>
        <w:pStyle w:val="Heading2"/>
        <w:rPr>
          <w:rFonts w:eastAsiaTheme="minorEastAsia" w:cstheme="minorBidi"/>
        </w:rPr>
      </w:pPr>
      <w:bookmarkStart w:id="18" w:name="_Toc217252316"/>
      <w:bookmarkStart w:id="19" w:name="_Toc218276622"/>
      <w:r w:rsidRPr="43DFE323">
        <w:rPr>
          <w:rFonts w:eastAsiaTheme="minorEastAsia" w:cstheme="minorBidi"/>
        </w:rPr>
        <w:t xml:space="preserve">2.2 </w:t>
      </w:r>
      <w:r>
        <w:tab/>
      </w:r>
      <w:r w:rsidRPr="43DFE323">
        <w:rPr>
          <w:rFonts w:eastAsiaTheme="minorEastAsia" w:cstheme="minorBidi"/>
        </w:rPr>
        <w:t>Prinsip Arsitektur Data Lakehouse yang Digunakan</w:t>
      </w:r>
      <w:bookmarkEnd w:id="18"/>
      <w:bookmarkEnd w:id="19"/>
    </w:p>
    <w:p w14:paraId="23986C0A" w14:textId="49C26920" w:rsidR="71A5913A" w:rsidRDefault="71A5913A" w:rsidP="001D1525">
      <w:pPr>
        <w:ind w:firstLine="720"/>
        <w:jc w:val="both"/>
      </w:pPr>
      <w:r>
        <w:t>Arsitektur data lakehouse pada penelitian ini dirancang berdasarkan prinsip utama unified storage, schema flexibility, dan analytical readiness. Prinsip unified storage memungkinkan seluruh data dari berbagai sumber disimpan dalam satu sistem penyimpanan tanpa pemisahan fisik antara data lake dan data warehouse, sehingga mengurangi redundansi data dan kompleksitas pipeline (Harby, 2025).</w:t>
      </w:r>
    </w:p>
    <w:p w14:paraId="1681895B" w14:textId="105F917E" w:rsidR="71A5913A" w:rsidRDefault="71A5913A" w:rsidP="001D1525">
      <w:pPr>
        <w:ind w:firstLine="720"/>
        <w:jc w:val="both"/>
      </w:pPr>
      <w:r>
        <w:t xml:space="preserve">Prinsip schema flexibility memungkinkan data mentah dimasukkan ke sistem tanpa harus didefinisikan skemanya secara ketat pada tahap awal, sehingga mendukung ingestion data eksternal seperti API cuaca atau </w:t>
      </w:r>
      <w:r w:rsidR="58987777">
        <w:t>API kualitas udara</w:t>
      </w:r>
      <w:r>
        <w:t>. Skema baru diterapkan secara bertahap pada fase transformasi untuk memastikan data siap digunakan dalam analitik (Ait Errami et al., 2023).</w:t>
      </w:r>
    </w:p>
    <w:p w14:paraId="1E1A50FE" w14:textId="661FBD22" w:rsidR="553B8547" w:rsidRDefault="553B8547" w:rsidP="553B8547">
      <w:pPr>
        <w:ind w:firstLine="360"/>
        <w:jc w:val="both"/>
      </w:pPr>
      <w:r>
        <w:lastRenderedPageBreak/>
        <w:t>Prinsip analytical readiness memastikan bahwa data yang telah melalui proses kurasi dapat langsung digunakan oleh engine analitik tanpa perlu replikasi atau migrasi tambahan, yang merupakan salah satu keunggulan utama lakehouse dibandingkan arsitektur tradisional (Harby, 2025).</w:t>
      </w:r>
    </w:p>
    <w:p w14:paraId="0DFFFBFD" w14:textId="4BBEBD40" w:rsidR="00085D13" w:rsidRDefault="00085D13" w:rsidP="00085D13">
      <w:pPr>
        <w:pStyle w:val="Heading2"/>
      </w:pPr>
      <w:bookmarkStart w:id="20" w:name="_Toc218276623"/>
      <w:r w:rsidRPr="43DFE323">
        <w:t>2.</w:t>
      </w:r>
      <w:r>
        <w:t>3</w:t>
      </w:r>
      <w:r w:rsidRPr="43DFE323">
        <w:t xml:space="preserve"> </w:t>
      </w:r>
      <w:r w:rsidR="00305B06">
        <w:tab/>
      </w:r>
      <w:r>
        <w:t>Alat Implementasi</w:t>
      </w:r>
      <w:bookmarkEnd w:id="20"/>
    </w:p>
    <w:p w14:paraId="3072C33F" w14:textId="77777777" w:rsidR="00085D13" w:rsidRDefault="00085D13" w:rsidP="00085D13">
      <w:pPr>
        <w:ind w:left="360" w:firstLine="360"/>
      </w:pPr>
      <w:r w:rsidRPr="008D59B2">
        <w:t>Berdasarkan implementasi pada kode program, berikut adalah daftar tools beserta fungsinya:</w:t>
      </w:r>
    </w:p>
    <w:p w14:paraId="3DB9136A" w14:textId="23D36815" w:rsidR="00085D13" w:rsidRPr="00AE5D33" w:rsidRDefault="00085D13" w:rsidP="00085D13">
      <w:pPr>
        <w:pStyle w:val="Caption"/>
        <w:jc w:val="center"/>
        <w:rPr>
          <w:b w:val="0"/>
          <w:bCs w:val="0"/>
          <w:i/>
          <w:iCs/>
          <w:color w:val="auto"/>
        </w:rPr>
      </w:pPr>
      <w:bookmarkStart w:id="21" w:name="_Toc218276841"/>
      <w:r w:rsidRPr="00ED5848">
        <w:rPr>
          <w:b w:val="0"/>
          <w:bCs w:val="0"/>
          <w:i/>
          <w:iCs/>
          <w:color w:val="auto"/>
        </w:rPr>
        <w:t xml:space="preserve">Tabel </w:t>
      </w:r>
      <w:r>
        <w:rPr>
          <w:b w:val="0"/>
          <w:bCs w:val="0"/>
          <w:i/>
          <w:iCs/>
          <w:color w:val="auto"/>
        </w:rPr>
        <w:t>2.</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1</w:t>
      </w:r>
      <w:r w:rsidRPr="00ED5848">
        <w:rPr>
          <w:b w:val="0"/>
          <w:bCs w:val="0"/>
          <w:i/>
          <w:iCs/>
          <w:color w:val="auto"/>
        </w:rPr>
        <w:fldChar w:fldCharType="end"/>
      </w:r>
      <w:r w:rsidRPr="00ED5848">
        <w:rPr>
          <w:b w:val="0"/>
          <w:bCs w:val="0"/>
          <w:i/>
          <w:iCs/>
          <w:color w:val="auto"/>
        </w:rPr>
        <w:t xml:space="preserve"> </w:t>
      </w:r>
      <w:r>
        <w:rPr>
          <w:b w:val="0"/>
          <w:bCs w:val="0"/>
          <w:i/>
          <w:iCs/>
          <w:color w:val="auto"/>
        </w:rPr>
        <w:t>Alat Implementasi</w:t>
      </w:r>
      <w:bookmarkEnd w:id="21"/>
    </w:p>
    <w:tbl>
      <w:tblPr>
        <w:tblStyle w:val="TableGrid"/>
        <w:tblW w:w="0" w:type="auto"/>
        <w:tblInd w:w="360" w:type="dxa"/>
        <w:tblLook w:val="04A0" w:firstRow="1" w:lastRow="0" w:firstColumn="1" w:lastColumn="0" w:noHBand="0" w:noVBand="1"/>
      </w:tblPr>
      <w:tblGrid>
        <w:gridCol w:w="2754"/>
        <w:gridCol w:w="5948"/>
      </w:tblGrid>
      <w:tr w:rsidR="00085D13" w:rsidRPr="004B0F5D" w14:paraId="3B825D82" w14:textId="77777777" w:rsidTr="00AA6BF9">
        <w:tc>
          <w:tcPr>
            <w:tcW w:w="2754" w:type="dxa"/>
          </w:tcPr>
          <w:p w14:paraId="002AA6F3" w14:textId="77777777" w:rsidR="00085D13" w:rsidRPr="004B0F5D" w:rsidRDefault="00085D13" w:rsidP="00AA6BF9">
            <w:pPr>
              <w:rPr>
                <w:b/>
                <w:bCs/>
              </w:rPr>
            </w:pPr>
            <w:r w:rsidRPr="004B0F5D">
              <w:rPr>
                <w:b/>
                <w:bCs/>
              </w:rPr>
              <w:t>Tool</w:t>
            </w:r>
          </w:p>
        </w:tc>
        <w:tc>
          <w:tcPr>
            <w:tcW w:w="5948" w:type="dxa"/>
          </w:tcPr>
          <w:p w14:paraId="7F5358CB" w14:textId="77777777" w:rsidR="00085D13" w:rsidRPr="004B0F5D" w:rsidRDefault="00085D13" w:rsidP="00AA6BF9">
            <w:pPr>
              <w:rPr>
                <w:b/>
                <w:bCs/>
              </w:rPr>
            </w:pPr>
            <w:r w:rsidRPr="004B0F5D">
              <w:rPr>
                <w:b/>
                <w:bCs/>
              </w:rPr>
              <w:t>Fungsi</w:t>
            </w:r>
          </w:p>
        </w:tc>
      </w:tr>
      <w:tr w:rsidR="00085D13" w:rsidRPr="004B0F5D" w14:paraId="2A8AEACF" w14:textId="77777777" w:rsidTr="00AA6BF9">
        <w:trPr>
          <w:trHeight w:val="454"/>
        </w:trPr>
        <w:tc>
          <w:tcPr>
            <w:tcW w:w="2754" w:type="dxa"/>
          </w:tcPr>
          <w:p w14:paraId="134A0C89" w14:textId="77777777" w:rsidR="00085D13" w:rsidRPr="004B0F5D" w:rsidRDefault="00085D13" w:rsidP="00AA6BF9">
            <w:r w:rsidRPr="00CC1149">
              <w:rPr>
                <w:rFonts w:eastAsia="Times New Roman" w:cs="Arial"/>
                <w:lang w:val="en-ID" w:eastAsia="en-ID"/>
              </w:rPr>
              <w:t>Google Sheets</w:t>
            </w:r>
          </w:p>
        </w:tc>
        <w:tc>
          <w:tcPr>
            <w:tcW w:w="5948" w:type="dxa"/>
          </w:tcPr>
          <w:p w14:paraId="1ACFA21D" w14:textId="77777777" w:rsidR="00085D13" w:rsidRPr="004B0F5D" w:rsidRDefault="00085D13" w:rsidP="00AA6BF9">
            <w:r w:rsidRPr="00CC1149">
              <w:rPr>
                <w:rFonts w:eastAsia="Times New Roman" w:cs="Arial"/>
                <w:lang w:val="en-ID" w:eastAsia="en-ID"/>
              </w:rPr>
              <w:t>Sumber data input untuk aktivitas harian pengguna.</w:t>
            </w:r>
          </w:p>
        </w:tc>
      </w:tr>
      <w:tr w:rsidR="00085D13" w:rsidRPr="004B0F5D" w14:paraId="3A231EA3" w14:textId="77777777" w:rsidTr="00AA6BF9">
        <w:trPr>
          <w:trHeight w:val="687"/>
        </w:trPr>
        <w:tc>
          <w:tcPr>
            <w:tcW w:w="2754" w:type="dxa"/>
          </w:tcPr>
          <w:p w14:paraId="2E5ECA7C" w14:textId="77777777" w:rsidR="00085D13" w:rsidRPr="004B0F5D" w:rsidRDefault="00085D13" w:rsidP="00AA6BF9">
            <w:r w:rsidRPr="004B0F5D">
              <w:t>NeonDB</w:t>
            </w:r>
          </w:p>
        </w:tc>
        <w:tc>
          <w:tcPr>
            <w:tcW w:w="5948" w:type="dxa"/>
            <w:vAlign w:val="center"/>
          </w:tcPr>
          <w:p w14:paraId="058AD53C" w14:textId="77777777" w:rsidR="00085D13" w:rsidRPr="004B0F5D" w:rsidRDefault="00085D13" w:rsidP="00AA6BF9">
            <w:r w:rsidRPr="00CC1149">
              <w:rPr>
                <w:rFonts w:eastAsia="Times New Roman" w:cs="Arial"/>
                <w:lang w:val="en-ID" w:eastAsia="en-ID"/>
              </w:rPr>
              <w:t xml:space="preserve">Database PostgreSQL </w:t>
            </w:r>
            <w:r w:rsidRPr="00CC1149">
              <w:rPr>
                <w:rFonts w:eastAsia="Times New Roman" w:cs="Arial"/>
                <w:i/>
                <w:iCs/>
                <w:lang w:val="en-ID" w:eastAsia="en-ID"/>
              </w:rPr>
              <w:t>cloud-native</w:t>
            </w:r>
            <w:r w:rsidRPr="00CC1149">
              <w:rPr>
                <w:rFonts w:eastAsia="Times New Roman" w:cs="Arial"/>
                <w:lang w:val="en-ID" w:eastAsia="en-ID"/>
              </w:rPr>
              <w:t xml:space="preserve"> yang digunakan sebagai</w:t>
            </w:r>
            <w:r>
              <w:rPr>
                <w:rFonts w:eastAsia="Times New Roman" w:cs="Arial"/>
                <w:lang w:val="en-ID" w:eastAsia="en-ID"/>
              </w:rPr>
              <w:t xml:space="preserve"> sumber data dan </w:t>
            </w:r>
            <w:r w:rsidRPr="003B08BB">
              <w:rPr>
                <w:rFonts w:eastAsia="Times New Roman" w:cs="Arial"/>
                <w:i/>
                <w:iCs/>
                <w:lang w:val="en-ID" w:eastAsia="en-ID"/>
              </w:rPr>
              <w:t>serving layer</w:t>
            </w:r>
            <w:r w:rsidRPr="00CC1149">
              <w:rPr>
                <w:rFonts w:eastAsia="Times New Roman" w:cs="Arial"/>
                <w:lang w:val="en-ID" w:eastAsia="en-ID"/>
              </w:rPr>
              <w:t>.</w:t>
            </w:r>
          </w:p>
        </w:tc>
      </w:tr>
      <w:tr w:rsidR="00085D13" w:rsidRPr="004B0F5D" w14:paraId="5704F893" w14:textId="77777777" w:rsidTr="00AA6BF9">
        <w:tc>
          <w:tcPr>
            <w:tcW w:w="2754" w:type="dxa"/>
          </w:tcPr>
          <w:p w14:paraId="705B23C3" w14:textId="77777777" w:rsidR="00085D13" w:rsidRPr="004B0F5D" w:rsidRDefault="00085D13" w:rsidP="00AA6BF9">
            <w:r w:rsidRPr="004B0F5D">
              <w:t>Python</w:t>
            </w:r>
          </w:p>
        </w:tc>
        <w:tc>
          <w:tcPr>
            <w:tcW w:w="5948" w:type="dxa"/>
          </w:tcPr>
          <w:p w14:paraId="7377D3CB" w14:textId="77777777" w:rsidR="00085D13" w:rsidRPr="004B0F5D" w:rsidRDefault="00085D13" w:rsidP="00AA6BF9">
            <w:r w:rsidRPr="00CC1149">
              <w:rPr>
                <w:rFonts w:eastAsia="Times New Roman" w:cs="Arial"/>
                <w:lang w:val="en-ID" w:eastAsia="en-ID"/>
              </w:rPr>
              <w:t>Bahasa pemrograman utama untuk</w:t>
            </w:r>
            <w:r>
              <w:rPr>
                <w:rFonts w:eastAsia="Times New Roman" w:cs="Arial"/>
                <w:lang w:val="en-ID" w:eastAsia="en-ID"/>
              </w:rPr>
              <w:t xml:space="preserve"> </w:t>
            </w:r>
            <w:r>
              <w:rPr>
                <w:rFonts w:eastAsia="Times New Roman" w:cs="Arial"/>
                <w:i/>
                <w:iCs/>
                <w:lang w:val="en-ID" w:eastAsia="en-ID"/>
              </w:rPr>
              <w:t>extract</w:t>
            </w:r>
            <w:r w:rsidRPr="00CC1149">
              <w:rPr>
                <w:rFonts w:eastAsia="Times New Roman" w:cs="Arial"/>
                <w:lang w:val="en-ID" w:eastAsia="en-ID"/>
              </w:rPr>
              <w:t>,</w:t>
            </w:r>
            <w:r>
              <w:rPr>
                <w:rFonts w:eastAsia="Times New Roman" w:cs="Arial"/>
                <w:lang w:val="en-ID" w:eastAsia="en-ID"/>
              </w:rPr>
              <w:t xml:space="preserve"> </w:t>
            </w:r>
            <w:r>
              <w:rPr>
                <w:rFonts w:eastAsia="Times New Roman" w:cs="Arial"/>
                <w:i/>
                <w:iCs/>
                <w:lang w:val="en-ID" w:eastAsia="en-ID"/>
              </w:rPr>
              <w:t>load, transform</w:t>
            </w:r>
            <w:r w:rsidRPr="00CC1149">
              <w:rPr>
                <w:rFonts w:eastAsia="Times New Roman" w:cs="Arial"/>
                <w:lang w:val="en-ID" w:eastAsia="en-ID"/>
              </w:rPr>
              <w:t xml:space="preserve"> dan Logika Preskriptif.</w:t>
            </w:r>
          </w:p>
        </w:tc>
      </w:tr>
      <w:tr w:rsidR="00085D13" w:rsidRPr="004B0F5D" w14:paraId="67B59503" w14:textId="77777777" w:rsidTr="00AA6BF9">
        <w:trPr>
          <w:trHeight w:val="694"/>
        </w:trPr>
        <w:tc>
          <w:tcPr>
            <w:tcW w:w="2754" w:type="dxa"/>
          </w:tcPr>
          <w:p w14:paraId="74C0F38B" w14:textId="77777777" w:rsidR="00085D13" w:rsidRPr="004B0F5D" w:rsidRDefault="00085D13" w:rsidP="00AA6BF9">
            <w:r w:rsidRPr="004B0F5D">
              <w:t>Visual Studio Code</w:t>
            </w:r>
          </w:p>
        </w:tc>
        <w:tc>
          <w:tcPr>
            <w:tcW w:w="5948" w:type="dxa"/>
          </w:tcPr>
          <w:p w14:paraId="294C1B07" w14:textId="77777777" w:rsidR="00085D13" w:rsidRPr="004B0F5D" w:rsidRDefault="00085D13" w:rsidP="00AA6BF9">
            <w:r w:rsidRPr="00CC1149">
              <w:rPr>
                <w:rFonts w:eastAsia="Times New Roman" w:cs="Arial"/>
                <w:i/>
                <w:iCs/>
                <w:lang w:val="en-ID" w:eastAsia="en-ID"/>
              </w:rPr>
              <w:t>Integrated Development Environment</w:t>
            </w:r>
            <w:r w:rsidRPr="00CC1149">
              <w:rPr>
                <w:rFonts w:eastAsia="Times New Roman" w:cs="Arial"/>
                <w:lang w:val="en-ID" w:eastAsia="en-ID"/>
              </w:rPr>
              <w:t xml:space="preserve"> (IDE) untuk pengembangan kode.</w:t>
            </w:r>
          </w:p>
        </w:tc>
      </w:tr>
      <w:tr w:rsidR="00085D13" w:rsidRPr="004B0F5D" w14:paraId="596CFEEB" w14:textId="77777777" w:rsidTr="00AA6BF9">
        <w:trPr>
          <w:trHeight w:val="704"/>
        </w:trPr>
        <w:tc>
          <w:tcPr>
            <w:tcW w:w="2754" w:type="dxa"/>
          </w:tcPr>
          <w:p w14:paraId="3C227A25" w14:textId="77777777" w:rsidR="00085D13" w:rsidRPr="004B0F5D" w:rsidRDefault="00085D13" w:rsidP="00AA6BF9">
            <w:r w:rsidRPr="004B0F5D">
              <w:t>MinIo</w:t>
            </w:r>
          </w:p>
        </w:tc>
        <w:tc>
          <w:tcPr>
            <w:tcW w:w="5948" w:type="dxa"/>
          </w:tcPr>
          <w:p w14:paraId="11B4A00E" w14:textId="77777777" w:rsidR="00085D13" w:rsidRPr="004B0F5D" w:rsidRDefault="00085D13" w:rsidP="00AA6BF9">
            <w:r w:rsidRPr="00CC1149">
              <w:rPr>
                <w:rFonts w:eastAsia="Times New Roman" w:cs="Arial"/>
                <w:i/>
                <w:iCs/>
                <w:lang w:val="en-ID" w:eastAsia="en-ID"/>
              </w:rPr>
              <w:t>Object Storage</w:t>
            </w:r>
            <w:r w:rsidRPr="00CC1149">
              <w:rPr>
                <w:rFonts w:eastAsia="Times New Roman" w:cs="Arial"/>
                <w:lang w:val="en-ID" w:eastAsia="en-ID"/>
              </w:rPr>
              <w:t xml:space="preserve"> yang berfungsi sebagai Data Lake untuk menyimpan data mentah.</w:t>
            </w:r>
          </w:p>
        </w:tc>
      </w:tr>
      <w:tr w:rsidR="00085D13" w:rsidRPr="004B0F5D" w14:paraId="10D71C18" w14:textId="77777777" w:rsidTr="00AA6BF9">
        <w:trPr>
          <w:trHeight w:val="700"/>
        </w:trPr>
        <w:tc>
          <w:tcPr>
            <w:tcW w:w="2754" w:type="dxa"/>
          </w:tcPr>
          <w:p w14:paraId="457C624D" w14:textId="77777777" w:rsidR="00085D13" w:rsidRPr="004B0F5D" w:rsidRDefault="00085D13" w:rsidP="00AA6BF9">
            <w:r w:rsidRPr="004B0F5D">
              <w:t xml:space="preserve">Delta </w:t>
            </w:r>
            <w:r>
              <w:t>L</w:t>
            </w:r>
            <w:r w:rsidRPr="004B0F5D">
              <w:t>ake</w:t>
            </w:r>
          </w:p>
        </w:tc>
        <w:tc>
          <w:tcPr>
            <w:tcW w:w="5948" w:type="dxa"/>
            <w:vAlign w:val="center"/>
          </w:tcPr>
          <w:p w14:paraId="4FD3F126" w14:textId="77777777" w:rsidR="00085D13" w:rsidRPr="004B0F5D" w:rsidRDefault="00085D13" w:rsidP="00AA6BF9">
            <w:r w:rsidRPr="00CC1149">
              <w:rPr>
                <w:rFonts w:eastAsia="Times New Roman" w:cs="Arial"/>
                <w:lang w:val="en-ID" w:eastAsia="en-ID"/>
              </w:rPr>
              <w:t xml:space="preserve">Format penyimpanan pada Data Lake yang memungkinkan fitur ACID </w:t>
            </w:r>
            <w:r w:rsidRPr="00CC1149">
              <w:rPr>
                <w:rFonts w:eastAsia="Times New Roman" w:cs="Arial"/>
                <w:i/>
                <w:iCs/>
                <w:lang w:val="en-ID" w:eastAsia="en-ID"/>
              </w:rPr>
              <w:t>transactions</w:t>
            </w:r>
            <w:r w:rsidRPr="00CC1149">
              <w:rPr>
                <w:rFonts w:eastAsia="Times New Roman" w:cs="Arial"/>
                <w:lang w:val="en-ID" w:eastAsia="en-ID"/>
              </w:rPr>
              <w:t xml:space="preserve"> dan </w:t>
            </w:r>
            <w:r w:rsidRPr="00CC1149">
              <w:rPr>
                <w:rFonts w:eastAsia="Times New Roman" w:cs="Arial"/>
                <w:i/>
                <w:iCs/>
                <w:lang w:val="en-ID" w:eastAsia="en-ID"/>
              </w:rPr>
              <w:t>time travel</w:t>
            </w:r>
            <w:r w:rsidRPr="00CC1149">
              <w:rPr>
                <w:rFonts w:eastAsia="Times New Roman" w:cs="Arial"/>
                <w:lang w:val="en-ID" w:eastAsia="en-ID"/>
              </w:rPr>
              <w:t>.</w:t>
            </w:r>
          </w:p>
        </w:tc>
      </w:tr>
      <w:tr w:rsidR="00085D13" w:rsidRPr="004B0F5D" w14:paraId="59570826" w14:textId="77777777" w:rsidTr="00AA6BF9">
        <w:trPr>
          <w:trHeight w:val="695"/>
        </w:trPr>
        <w:tc>
          <w:tcPr>
            <w:tcW w:w="2754" w:type="dxa"/>
          </w:tcPr>
          <w:p w14:paraId="275D7DAB" w14:textId="77777777" w:rsidR="00085D13" w:rsidRPr="004B0F5D" w:rsidRDefault="00085D13" w:rsidP="00AA6BF9">
            <w:r w:rsidRPr="004B0F5D">
              <w:t>Metabase</w:t>
            </w:r>
          </w:p>
        </w:tc>
        <w:tc>
          <w:tcPr>
            <w:tcW w:w="5948" w:type="dxa"/>
            <w:vAlign w:val="center"/>
          </w:tcPr>
          <w:p w14:paraId="48AABE65" w14:textId="77777777" w:rsidR="00085D13" w:rsidRPr="004B0F5D" w:rsidRDefault="00085D13" w:rsidP="00AA6BF9">
            <w:r w:rsidRPr="00CC1149">
              <w:rPr>
                <w:rFonts w:eastAsia="Times New Roman" w:cs="Arial"/>
                <w:i/>
                <w:iCs/>
                <w:lang w:val="en-ID" w:eastAsia="en-ID"/>
              </w:rPr>
              <w:t>Business Intelligence</w:t>
            </w:r>
            <w:r w:rsidRPr="00CC1149">
              <w:rPr>
                <w:rFonts w:eastAsia="Times New Roman" w:cs="Arial"/>
                <w:lang w:val="en-ID" w:eastAsia="en-ID"/>
              </w:rPr>
              <w:t xml:space="preserve"> (BI) tool untuk visualisasi data dan dashboard.</w:t>
            </w:r>
          </w:p>
        </w:tc>
      </w:tr>
      <w:tr w:rsidR="00085D13" w:rsidRPr="004B0F5D" w14:paraId="7C4E0776" w14:textId="77777777" w:rsidTr="00AA6BF9">
        <w:trPr>
          <w:trHeight w:val="705"/>
        </w:trPr>
        <w:tc>
          <w:tcPr>
            <w:tcW w:w="2754" w:type="dxa"/>
          </w:tcPr>
          <w:p w14:paraId="7AE08360" w14:textId="77777777" w:rsidR="00085D13" w:rsidRPr="004B0F5D" w:rsidRDefault="00085D13" w:rsidP="00AA6BF9">
            <w:r w:rsidRPr="004B0F5D">
              <w:t>Airflow</w:t>
            </w:r>
          </w:p>
        </w:tc>
        <w:tc>
          <w:tcPr>
            <w:tcW w:w="5948" w:type="dxa"/>
          </w:tcPr>
          <w:p w14:paraId="121CF775" w14:textId="77777777" w:rsidR="00085D13" w:rsidRPr="004B0F5D" w:rsidRDefault="00085D13" w:rsidP="00AA6BF9">
            <w:r w:rsidRPr="00CC1149">
              <w:rPr>
                <w:rFonts w:eastAsia="Times New Roman" w:cs="Arial"/>
                <w:i/>
                <w:iCs/>
                <w:lang w:val="en-ID" w:eastAsia="en-ID"/>
              </w:rPr>
              <w:t>Orchestrator</w:t>
            </w:r>
            <w:r w:rsidRPr="00CC1149">
              <w:rPr>
                <w:rFonts w:eastAsia="Times New Roman" w:cs="Arial"/>
                <w:lang w:val="en-ID" w:eastAsia="en-ID"/>
              </w:rPr>
              <w:t xml:space="preserve"> untuk mengatur jadwal dan alur kerja (DAGs) seluruh pipeline data.</w:t>
            </w:r>
          </w:p>
        </w:tc>
      </w:tr>
      <w:tr w:rsidR="00085D13" w:rsidRPr="004B0F5D" w14:paraId="5722D2DA" w14:textId="77777777" w:rsidTr="00AA6BF9">
        <w:trPr>
          <w:trHeight w:val="687"/>
        </w:trPr>
        <w:tc>
          <w:tcPr>
            <w:tcW w:w="2754" w:type="dxa"/>
          </w:tcPr>
          <w:p w14:paraId="58813067" w14:textId="77777777" w:rsidR="00085D13" w:rsidRPr="004B0F5D" w:rsidRDefault="00085D13" w:rsidP="00AA6BF9">
            <w:r w:rsidRPr="004B0F5D">
              <w:t>Docker</w:t>
            </w:r>
          </w:p>
        </w:tc>
        <w:tc>
          <w:tcPr>
            <w:tcW w:w="5948" w:type="dxa"/>
          </w:tcPr>
          <w:p w14:paraId="6F2AC70B" w14:textId="77777777" w:rsidR="00085D13" w:rsidRPr="004B0F5D" w:rsidRDefault="00085D13" w:rsidP="00AA6BF9">
            <w:r w:rsidRPr="00CC1149">
              <w:rPr>
                <w:rFonts w:eastAsia="Times New Roman" w:cs="Arial"/>
                <w:lang w:val="en-ID" w:eastAsia="en-ID"/>
              </w:rPr>
              <w:t>Kontainerisasi untuk menjalankan layanan Airflow, MinIO, dan Metabase secara terintegrasi.</w:t>
            </w:r>
          </w:p>
        </w:tc>
      </w:tr>
    </w:tbl>
    <w:p w14:paraId="5E0CA402" w14:textId="77777777" w:rsidR="00085D13" w:rsidRDefault="00085D13" w:rsidP="00085D13">
      <w:pPr>
        <w:jc w:val="both"/>
      </w:pPr>
    </w:p>
    <w:p w14:paraId="4A1564D8" w14:textId="0B03CEF1" w:rsidR="00A50BD3" w:rsidRDefault="00A50BD3" w:rsidP="00A50BD3">
      <w:pPr>
        <w:pStyle w:val="Heading2"/>
      </w:pPr>
      <w:bookmarkStart w:id="22" w:name="_Toc218276624"/>
      <w:r>
        <w:t>2.</w:t>
      </w:r>
      <w:r w:rsidR="00085D13">
        <w:t>4</w:t>
      </w:r>
      <w:r>
        <w:t xml:space="preserve"> </w:t>
      </w:r>
      <w:r>
        <w:tab/>
      </w:r>
      <w:r w:rsidR="00C32082">
        <w:t>Perancangan</w:t>
      </w:r>
      <w:r>
        <w:t xml:space="preserve"> Arsitektur Data Lakehouse</w:t>
      </w:r>
      <w:bookmarkEnd w:id="22"/>
    </w:p>
    <w:p w14:paraId="31CA966D" w14:textId="77777777" w:rsidR="00A50BD3" w:rsidRDefault="00A50BD3" w:rsidP="00A50BD3">
      <w:pPr>
        <w:spacing w:before="240" w:after="240"/>
        <w:ind w:firstLine="720"/>
        <w:jc w:val="both"/>
        <w:rPr>
          <w:rFonts w:ascii="Cambria" w:eastAsia="Cambria" w:hAnsi="Cambria" w:cs="Cambria"/>
        </w:rPr>
      </w:pPr>
      <w:r w:rsidRPr="553B8547">
        <w:rPr>
          <w:rFonts w:ascii="Cambria" w:eastAsia="Cambria" w:hAnsi="Cambria" w:cs="Cambria"/>
        </w:rPr>
        <w:t>Arsitektur data lakehouse pada penelitian ini terdiri dari lapisan sumber data, lapisan ingest, lapisan penyimpanan terpusat, dan lapisan analitik. Seluruh data dari database SQL, Google Sheets, dan API eksternal dikumpulkan ke dalam satu sistem penyimpanan lakehouse yang mendukung data mentah dan data terkurasi secara bersamaan.</w:t>
      </w:r>
    </w:p>
    <w:p w14:paraId="7BE1356F" w14:textId="435B5A3B" w:rsidR="005E3901" w:rsidRDefault="00883501" w:rsidP="00883501">
      <w:pPr>
        <w:spacing w:before="240" w:after="240"/>
        <w:ind w:firstLine="720"/>
        <w:jc w:val="both"/>
        <w:rPr>
          <w:rFonts w:ascii="Cambria" w:eastAsia="Cambria" w:hAnsi="Cambria" w:cs="Cambria"/>
        </w:rPr>
      </w:pPr>
      <w:r w:rsidRPr="7DB47F7C">
        <w:rPr>
          <w:rFonts w:ascii="Cambria" w:eastAsia="Cambria" w:hAnsi="Cambria" w:cs="Cambria"/>
        </w:rPr>
        <w:t>Pendekatan ini memungkinkan pengolahan data dilakukan secara menyeluruh dalam satu ekosistem tanpa pemisahan fisik antara sistem operasional dan sistem analitik. Penelitian menyatakan bahwa integrasi semacam ini merupakan karakteristik utama arsitektur lakehouse modern dan berkontribusi pada efisiensi serta konsistensi analitik (Ait Errami et al., 2023; Harby, 2025).</w:t>
      </w:r>
    </w:p>
    <w:p w14:paraId="082DB128" w14:textId="4D46AC75" w:rsidR="0002408D" w:rsidRPr="0002408D" w:rsidRDefault="0002408D" w:rsidP="005E3901">
      <w:pPr>
        <w:spacing w:before="120" w:after="120"/>
        <w:ind w:firstLine="720"/>
        <w:jc w:val="both"/>
        <w:rPr>
          <w:rFonts w:ascii="Cambria" w:eastAsia="Cambria" w:hAnsi="Cambria" w:cs="Cambria"/>
        </w:rPr>
      </w:pPr>
      <w:r w:rsidRPr="0002408D">
        <w:rPr>
          <w:rFonts w:ascii="Cambria" w:eastAsia="Cambria" w:hAnsi="Cambria" w:cs="Cambria"/>
        </w:rPr>
        <w:t>Implementasi arsitektur ini didukung oleh dua teknologi utama sebagai fondasi operasional: Docker dan Apache Airflow.</w:t>
      </w:r>
    </w:p>
    <w:p w14:paraId="6C948F9F" w14:textId="2B52E83C" w:rsidR="0002408D" w:rsidRPr="00E66697" w:rsidRDefault="0002408D" w:rsidP="00E66697">
      <w:pPr>
        <w:spacing w:before="120" w:after="120"/>
        <w:jc w:val="both"/>
        <w:rPr>
          <w:rFonts w:ascii="Cambria" w:eastAsia="Cambria" w:hAnsi="Cambria" w:cs="Cambria"/>
        </w:rPr>
      </w:pPr>
      <w:r w:rsidRPr="00E66697">
        <w:rPr>
          <w:rFonts w:ascii="Cambria" w:eastAsia="Cambria" w:hAnsi="Cambria" w:cs="Cambria"/>
          <w:b/>
          <w:bCs/>
        </w:rPr>
        <w:lastRenderedPageBreak/>
        <w:t>Docker:</w:t>
      </w:r>
      <w:r w:rsidRPr="00E66697">
        <w:rPr>
          <w:rFonts w:ascii="Cambria" w:eastAsia="Cambria" w:hAnsi="Cambria" w:cs="Cambria"/>
        </w:rPr>
        <w:t xml:space="preserve"> Digunakan untuk melakukan kontainerisasi seluruh layanan (Airflow, MinIO, Metabase, dan Postgres). Hal ini memastikan bahwa lingkungan pengembangan dan produksi bersifat konsisten, portabel, dan mudah dikelola dalam satu jaringan virtual yang terintegrasi.</w:t>
      </w:r>
    </w:p>
    <w:p w14:paraId="258CDB50" w14:textId="2C6BB642" w:rsidR="0002408D" w:rsidRDefault="005E3901" w:rsidP="00E66697">
      <w:pPr>
        <w:spacing w:before="120" w:after="120"/>
        <w:jc w:val="both"/>
        <w:rPr>
          <w:rFonts w:ascii="Cambria" w:eastAsia="Cambria" w:hAnsi="Cambria" w:cs="Cambria"/>
        </w:rPr>
      </w:pPr>
      <w:r w:rsidRPr="00E66697">
        <w:rPr>
          <w:rFonts w:ascii="Cambria" w:eastAsia="Cambria" w:hAnsi="Cambria" w:cs="Cambria"/>
          <w:b/>
          <w:bCs/>
        </w:rPr>
        <w:t>Apache Airflow:</w:t>
      </w:r>
      <w:r w:rsidRPr="00E66697">
        <w:rPr>
          <w:rFonts w:ascii="Cambria" w:eastAsia="Cambria" w:hAnsi="Cambria" w:cs="Cambria"/>
        </w:rPr>
        <w:t xml:space="preserve"> Bertugas sebagai dirigen atau orkestrator yang mengatur seluruh alur kerja (workflow). Airflow menjamin bahwa setiap tahap, mulai dari pengambilan data hingga analisis akhir, berjalan sesuai urutan dependensi yang benar dan otomatis.</w:t>
      </w:r>
    </w:p>
    <w:p w14:paraId="47E76920" w14:textId="77777777" w:rsidR="00E66697" w:rsidRPr="00E66697" w:rsidRDefault="00E66697" w:rsidP="00E66697">
      <w:pPr>
        <w:spacing w:before="120" w:after="120"/>
        <w:jc w:val="both"/>
        <w:rPr>
          <w:rFonts w:ascii="Cambria" w:eastAsia="Cambria" w:hAnsi="Cambria" w:cs="Cambria"/>
        </w:rPr>
      </w:pPr>
    </w:p>
    <w:p w14:paraId="43F992EA" w14:textId="2FAB5990" w:rsidR="00A50BD3" w:rsidRDefault="00883501" w:rsidP="005E3901">
      <w:pPr>
        <w:spacing w:before="120" w:after="120"/>
        <w:jc w:val="center"/>
      </w:pPr>
      <w:r>
        <w:rPr>
          <w:noProof/>
        </w:rPr>
        <w:drawing>
          <wp:inline distT="0" distB="0" distL="0" distR="0" wp14:anchorId="17D71245" wp14:editId="3BE05615">
            <wp:extent cx="4091940" cy="1603939"/>
            <wp:effectExtent l="0" t="0" r="3810" b="0"/>
            <wp:docPr id="114979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1520" cy="1611614"/>
                    </a:xfrm>
                    <a:prstGeom prst="rect">
                      <a:avLst/>
                    </a:prstGeom>
                    <a:noFill/>
                    <a:ln>
                      <a:noFill/>
                    </a:ln>
                  </pic:spPr>
                </pic:pic>
              </a:graphicData>
            </a:graphic>
          </wp:inline>
        </w:drawing>
      </w:r>
    </w:p>
    <w:p w14:paraId="5885E124" w14:textId="1DCAE1B8" w:rsidR="00A50BD3" w:rsidRDefault="00A50BD3" w:rsidP="00A50BD3">
      <w:pPr>
        <w:pStyle w:val="Caption"/>
        <w:spacing w:after="120"/>
        <w:jc w:val="center"/>
        <w:rPr>
          <w:b w:val="0"/>
          <w:bCs w:val="0"/>
          <w:i/>
          <w:iCs/>
          <w:color w:val="auto"/>
        </w:rPr>
      </w:pPr>
      <w:bookmarkStart w:id="23" w:name="_Toc218276738"/>
      <w:r w:rsidRPr="553B8547">
        <w:rPr>
          <w:b w:val="0"/>
          <w:bCs w:val="0"/>
          <w:i/>
          <w:iCs/>
          <w:color w:val="auto"/>
        </w:rPr>
        <w:t>Gambar 2.</w:t>
      </w:r>
      <w:r w:rsidRPr="553B8547">
        <w:rPr>
          <w:b w:val="0"/>
          <w:bCs w:val="0"/>
          <w:i/>
          <w:iCs/>
          <w:color w:val="auto"/>
        </w:rPr>
        <w:fldChar w:fldCharType="begin"/>
      </w:r>
      <w:r w:rsidRPr="553B8547">
        <w:rPr>
          <w:b w:val="0"/>
          <w:bCs w:val="0"/>
          <w:i/>
          <w:iCs/>
          <w:color w:val="auto"/>
        </w:rPr>
        <w:instrText xml:space="preserve"> SEQ Gambar \* ARABIC </w:instrText>
      </w:r>
      <w:r w:rsidRPr="553B8547">
        <w:rPr>
          <w:b w:val="0"/>
          <w:bCs w:val="0"/>
          <w:i/>
          <w:iCs/>
          <w:color w:val="auto"/>
        </w:rPr>
        <w:fldChar w:fldCharType="separate"/>
      </w:r>
      <w:r w:rsidR="00293190">
        <w:rPr>
          <w:b w:val="0"/>
          <w:bCs w:val="0"/>
          <w:i/>
          <w:iCs/>
          <w:noProof/>
          <w:color w:val="auto"/>
        </w:rPr>
        <w:t>1</w:t>
      </w:r>
      <w:r w:rsidRPr="553B8547">
        <w:rPr>
          <w:b w:val="0"/>
          <w:bCs w:val="0"/>
          <w:i/>
          <w:iCs/>
          <w:color w:val="auto"/>
        </w:rPr>
        <w:fldChar w:fldCharType="end"/>
      </w:r>
      <w:r w:rsidRPr="553B8547">
        <w:rPr>
          <w:b w:val="0"/>
          <w:bCs w:val="0"/>
          <w:i/>
          <w:iCs/>
          <w:color w:val="auto"/>
        </w:rPr>
        <w:t xml:space="preserve"> Rancangan Arsitektur Data Lakehouse</w:t>
      </w:r>
      <w:bookmarkEnd w:id="23"/>
    </w:p>
    <w:p w14:paraId="69990FD2" w14:textId="3C716A72" w:rsidR="00883501" w:rsidRPr="00AE5D33" w:rsidRDefault="00883501" w:rsidP="00C32082">
      <w:pPr>
        <w:pStyle w:val="ListParagraph"/>
        <w:numPr>
          <w:ilvl w:val="0"/>
          <w:numId w:val="30"/>
        </w:numPr>
        <w:ind w:left="1080"/>
        <w:jc w:val="both"/>
        <w:rPr>
          <w:b/>
          <w:bCs/>
        </w:rPr>
      </w:pPr>
      <w:r w:rsidRPr="00AE5D33">
        <w:rPr>
          <w:b/>
          <w:bCs/>
        </w:rPr>
        <w:t>Ingest</w:t>
      </w:r>
      <w:r w:rsidR="00EE2E03" w:rsidRPr="00AE5D33">
        <w:rPr>
          <w:b/>
          <w:bCs/>
        </w:rPr>
        <w:t xml:space="preserve"> :</w:t>
      </w:r>
      <w:r w:rsidR="00C60076" w:rsidRPr="00AE5D33">
        <w:rPr>
          <w:b/>
          <w:bCs/>
        </w:rPr>
        <w:t xml:space="preserve"> </w:t>
      </w:r>
    </w:p>
    <w:p w14:paraId="72749716" w14:textId="4A180F48" w:rsidR="00EE2E03" w:rsidRDefault="00E836BA" w:rsidP="00C32082">
      <w:pPr>
        <w:pStyle w:val="ListParagraph"/>
        <w:ind w:left="1080" w:firstLine="720"/>
        <w:jc w:val="both"/>
      </w:pPr>
      <w:r w:rsidRPr="00E836BA">
        <w:t>Proses dimulai dengan penarikan data dari berbagai sumber, baik Internal seperti database operasional maupun External melalui API. Mekanisme ini dapat dijalankan secara batch untuk data historis atau streaming untuk kebutuhan real-time. Seluruh data tersebut kemudian mendarat di Raw Layer di dalam Data Lake dalam format aslinya. Hal ini sangat krusial untuk menjaga data fidelity, sehingga jika terjadi kesalahan proses di masa mendatang, Anda selalu memiliki salinan asli untuk diproses ulang.</w:t>
      </w:r>
    </w:p>
    <w:p w14:paraId="30D16FF5" w14:textId="4E378D09" w:rsidR="00883501" w:rsidRPr="00AE5D33" w:rsidRDefault="00883501" w:rsidP="00C32082">
      <w:pPr>
        <w:pStyle w:val="ListParagraph"/>
        <w:numPr>
          <w:ilvl w:val="0"/>
          <w:numId w:val="30"/>
        </w:numPr>
        <w:spacing w:after="0"/>
        <w:ind w:left="1080"/>
        <w:jc w:val="both"/>
        <w:rPr>
          <w:b/>
          <w:bCs/>
        </w:rPr>
      </w:pPr>
      <w:r w:rsidRPr="00AE5D33">
        <w:rPr>
          <w:b/>
          <w:bCs/>
        </w:rPr>
        <w:t>Transform</w:t>
      </w:r>
      <w:r w:rsidR="00EE2E03" w:rsidRPr="00AE5D33">
        <w:rPr>
          <w:b/>
          <w:bCs/>
        </w:rPr>
        <w:t xml:space="preserve"> :</w:t>
      </w:r>
    </w:p>
    <w:p w14:paraId="2923ABEF" w14:textId="77777777" w:rsidR="00FA2A2C" w:rsidRPr="00FA2A2C" w:rsidRDefault="00FA2A2C" w:rsidP="00C32082">
      <w:pPr>
        <w:pStyle w:val="NormalWeb"/>
        <w:spacing w:before="0" w:beforeAutospacing="0" w:after="0" w:afterAutospacing="0"/>
        <w:ind w:left="1080" w:firstLine="720"/>
        <w:jc w:val="both"/>
      </w:pPr>
      <w:r w:rsidRPr="00FA2A2C">
        <w:t xml:space="preserve">Setelah data terkumpul, proses transformasi dilakukan secara bertahap mengikuti pola Medallion Architecture. Di sini, penggunaan format Parquet menjadi standar karena sifatnya yang </w:t>
      </w:r>
      <w:r w:rsidRPr="00FA2A2C">
        <w:rPr>
          <w:i/>
          <w:iCs/>
        </w:rPr>
        <w:t>columnar</w:t>
      </w:r>
      <w:r w:rsidRPr="00FA2A2C">
        <w:t>, sehingga sangat efisien dalam kompresi penyimpanan dan mempercepat kueri pada volume data besar.</w:t>
      </w:r>
    </w:p>
    <w:p w14:paraId="760572A2" w14:textId="7E7C1BE0" w:rsidR="00EE2E03" w:rsidRDefault="00FA2A2C" w:rsidP="00C32082">
      <w:pPr>
        <w:pStyle w:val="NormalWeb"/>
        <w:spacing w:before="0" w:beforeAutospacing="0" w:after="0" w:afterAutospacing="0"/>
        <w:ind w:left="1080"/>
        <w:jc w:val="both"/>
      </w:pPr>
      <w:r w:rsidRPr="00FA2A2C">
        <w:t>Data bergerak dari Raw Layer menuju Curated Layer, di mana dilakukan pembersihan seperti penghapusan duplikasi dan penanganan nilai yang hilang. Tahap akhir dari transformasi ini adalah Clean Layer, di mana data sudah dianggap "matang". Pada lapisan ini, logika bisnis diterapkan dan data dari berbagai sumber digabungkan untuk membentuk satu sumber kebenaran.</w:t>
      </w:r>
    </w:p>
    <w:p w14:paraId="2BFF50C7" w14:textId="442A6045" w:rsidR="00EE2E03" w:rsidRPr="00AE5D33" w:rsidRDefault="00883501" w:rsidP="00C32082">
      <w:pPr>
        <w:pStyle w:val="ListParagraph"/>
        <w:numPr>
          <w:ilvl w:val="0"/>
          <w:numId w:val="30"/>
        </w:numPr>
        <w:ind w:left="1080"/>
        <w:jc w:val="both"/>
        <w:rPr>
          <w:b/>
          <w:bCs/>
        </w:rPr>
      </w:pPr>
      <w:r w:rsidRPr="00AE5D33">
        <w:rPr>
          <w:b/>
          <w:bCs/>
        </w:rPr>
        <w:t xml:space="preserve">Model </w:t>
      </w:r>
      <w:r w:rsidR="00EE2E03" w:rsidRPr="00AE5D33">
        <w:rPr>
          <w:b/>
          <w:bCs/>
        </w:rPr>
        <w:t>:</w:t>
      </w:r>
    </w:p>
    <w:p w14:paraId="3645BA0D" w14:textId="4B9374CB" w:rsidR="00EE2E03" w:rsidRDefault="007B1D13" w:rsidP="00C32082">
      <w:pPr>
        <w:ind w:left="1080" w:firstLine="720"/>
        <w:jc w:val="both"/>
      </w:pPr>
      <w:r w:rsidRPr="007B1D13">
        <w:t xml:space="preserve">Data yang telah bersih di Data Lake kemudian dipindahkan ke Serving Layer melalui proses ETL. Fokus utama di tahap ini adalah Modeling, di mana data disusun menggunakan skema yang dioptimalkan untuk </w:t>
      </w:r>
      <w:r w:rsidRPr="007B1D13">
        <w:rPr>
          <w:i/>
          <w:iCs/>
        </w:rPr>
        <w:t>dashboard</w:t>
      </w:r>
      <w:r>
        <w:rPr>
          <w:i/>
          <w:iCs/>
        </w:rPr>
        <w:t>.</w:t>
      </w:r>
    </w:p>
    <w:p w14:paraId="4DA2F08D" w14:textId="5262C022" w:rsidR="00EE2E03" w:rsidRPr="00AE5D33" w:rsidRDefault="00F31C51" w:rsidP="00C32082">
      <w:pPr>
        <w:pStyle w:val="ListParagraph"/>
        <w:numPr>
          <w:ilvl w:val="0"/>
          <w:numId w:val="30"/>
        </w:numPr>
        <w:ind w:left="1080"/>
        <w:jc w:val="both"/>
        <w:rPr>
          <w:b/>
          <w:bCs/>
        </w:rPr>
      </w:pPr>
      <w:r w:rsidRPr="00AE5D33">
        <w:rPr>
          <w:b/>
          <w:bCs/>
        </w:rPr>
        <w:t>Analytics</w:t>
      </w:r>
      <w:r w:rsidR="00EE2E03" w:rsidRPr="00AE5D33">
        <w:rPr>
          <w:b/>
          <w:bCs/>
        </w:rPr>
        <w:t xml:space="preserve"> :</w:t>
      </w:r>
    </w:p>
    <w:p w14:paraId="77148858" w14:textId="03765BB3" w:rsidR="00E57208" w:rsidRPr="00085D13" w:rsidRDefault="00AE5D33" w:rsidP="00085D13">
      <w:pPr>
        <w:pStyle w:val="ListParagraph"/>
        <w:ind w:left="1080" w:firstLine="720"/>
        <w:jc w:val="both"/>
      </w:pPr>
      <w:r w:rsidRPr="00AE5D33">
        <w:t xml:space="preserve">Tahap final adalah konsumsi data oleh pengguna akhir melalui lapisan Visualize. Alat BI dihubungkan langsung ke Serving Layer untuk mengekstrak nilai dari data. Hasil akhirnya adalah dashboard interaktif dan laporan performa yang memungkinkan pemangku kepentingan melakukan analisis prediktif maupun </w:t>
      </w:r>
      <w:r w:rsidRPr="00AE5D33">
        <w:lastRenderedPageBreak/>
        <w:t>deskriptif. Proses ini mengubah baris data mentah yang kompleks menjadi wawasan visual yang mudah dipahami untuk mendukung keputusan</w:t>
      </w:r>
      <w:r>
        <w:t>.</w:t>
      </w:r>
    </w:p>
    <w:p w14:paraId="5CC4A039" w14:textId="64F06609" w:rsidR="00AE69BD" w:rsidRDefault="00AE69BD" w:rsidP="00AE69BD">
      <w:pPr>
        <w:pStyle w:val="Heading2"/>
        <w:rPr>
          <w:rFonts w:eastAsiaTheme="minorEastAsia" w:cstheme="minorBidi"/>
        </w:rPr>
      </w:pPr>
      <w:bookmarkStart w:id="24" w:name="_Toc217252317"/>
      <w:bookmarkStart w:id="25" w:name="_Toc218276625"/>
      <w:r w:rsidRPr="43DFE323">
        <w:rPr>
          <w:rFonts w:eastAsiaTheme="minorEastAsia" w:cstheme="minorBidi"/>
        </w:rPr>
        <w:t>2.</w:t>
      </w:r>
      <w:r w:rsidR="00085D13">
        <w:rPr>
          <w:rFonts w:eastAsiaTheme="minorEastAsia" w:cstheme="minorBidi"/>
        </w:rPr>
        <w:t>5</w:t>
      </w:r>
      <w:r>
        <w:tab/>
      </w:r>
      <w:r w:rsidRPr="43DFE323">
        <w:rPr>
          <w:rFonts w:eastAsiaTheme="minorEastAsia" w:cstheme="minorBidi"/>
        </w:rPr>
        <w:t>Dataset yang Dibutuhkan dan Dikumpulkan</w:t>
      </w:r>
      <w:bookmarkEnd w:id="24"/>
      <w:bookmarkEnd w:id="25"/>
    </w:p>
    <w:p w14:paraId="7E438EF5" w14:textId="7B8CA27D" w:rsidR="00AE69BD" w:rsidRPr="002429E1" w:rsidRDefault="00AE69BD" w:rsidP="00AE69BD">
      <w:pPr>
        <w:pStyle w:val="Heading3"/>
        <w:ind w:left="360"/>
        <w:rPr>
          <w:rFonts w:asciiTheme="minorHAnsi" w:eastAsiaTheme="minorEastAsia" w:hAnsiTheme="minorHAnsi" w:cstheme="minorBidi"/>
          <w:color w:val="auto"/>
        </w:rPr>
      </w:pPr>
      <w:bookmarkStart w:id="26" w:name="_Toc217252318"/>
      <w:bookmarkStart w:id="27" w:name="_Toc218276626"/>
      <w:r w:rsidRPr="43DFE323">
        <w:rPr>
          <w:rFonts w:asciiTheme="minorHAnsi" w:eastAsiaTheme="minorEastAsia" w:hAnsiTheme="minorHAnsi" w:cstheme="minorBidi"/>
          <w:color w:val="auto"/>
        </w:rPr>
        <w:t>2.</w:t>
      </w:r>
      <w:r w:rsidR="00085D13">
        <w:rPr>
          <w:rFonts w:asciiTheme="minorHAnsi" w:eastAsiaTheme="minorEastAsia" w:hAnsiTheme="minorHAnsi" w:cstheme="minorBidi"/>
          <w:color w:val="auto"/>
        </w:rPr>
        <w:t>5</w:t>
      </w:r>
      <w:r w:rsidRPr="43DFE323">
        <w:rPr>
          <w:rFonts w:asciiTheme="minorHAnsi" w:eastAsiaTheme="minorEastAsia" w:hAnsiTheme="minorHAnsi" w:cstheme="minorBidi"/>
          <w:color w:val="auto"/>
        </w:rPr>
        <w:t xml:space="preserve">.1 </w:t>
      </w:r>
      <w:r w:rsidR="005735E8">
        <w:rPr>
          <w:rFonts w:asciiTheme="minorHAnsi" w:eastAsiaTheme="minorEastAsia" w:hAnsiTheme="minorHAnsi" w:cstheme="minorBidi"/>
          <w:color w:val="auto"/>
        </w:rPr>
        <w:tab/>
      </w:r>
      <w:r w:rsidRPr="43DFE323">
        <w:rPr>
          <w:rFonts w:asciiTheme="minorHAnsi" w:eastAsiaTheme="minorEastAsia" w:hAnsiTheme="minorHAnsi" w:cstheme="minorBidi"/>
          <w:color w:val="auto"/>
        </w:rPr>
        <w:t>Database Terstruktur (SQL)</w:t>
      </w:r>
      <w:bookmarkEnd w:id="26"/>
      <w:bookmarkEnd w:id="27"/>
    </w:p>
    <w:p w14:paraId="00D04E8F" w14:textId="77777777" w:rsidR="00AE69BD" w:rsidRDefault="00AE69BD" w:rsidP="00AE69BD">
      <w:pPr>
        <w:ind w:left="360" w:firstLine="540"/>
        <w:jc w:val="both"/>
      </w:pPr>
      <w:r>
        <w:t>Dataset terstruktur digunakan untuk menyimpan daftar_aktivitas karena data ini bersifat operasional, berulang, dan membutuhkan konsistensi serta integritas data yang tinggi. Basis data relasional dipilih karena mampu merepresentasikan peristiwa aktivitas secara temporal melalui pencatatan waktu dan atribut kondisi tubuh secara sistematis. Literatur menyatakan bahwa data operasional yang bersifat historis paling efektif dikelola menggunakan sistem relasional sebelum diintegrasikan ke platform analitik yang lebih luas (Ait Errami et al., 2023).</w:t>
      </w:r>
    </w:p>
    <w:p w14:paraId="526279AC" w14:textId="77777777" w:rsidR="00AE69BD" w:rsidRDefault="00AE69BD" w:rsidP="00AE69BD">
      <w:pPr>
        <w:ind w:left="360"/>
        <w:jc w:val="both"/>
      </w:pPr>
      <w:r>
        <w:t>Contoh struktur tabel aktivitas dan kategori:</w:t>
      </w:r>
    </w:p>
    <w:p w14:paraId="47159D4A" w14:textId="5530CAC2" w:rsidR="004B5ECF" w:rsidRDefault="004B5ECF" w:rsidP="00AE69BD">
      <w:pPr>
        <w:ind w:left="360"/>
        <w:jc w:val="both"/>
      </w:pPr>
      <w:r w:rsidRPr="004B5ECF">
        <w:rPr>
          <w:noProof/>
        </w:rPr>
        <w:drawing>
          <wp:inline distT="0" distB="0" distL="0" distR="0" wp14:anchorId="4BDF4CF7" wp14:editId="7D76B12E">
            <wp:extent cx="5760720" cy="208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082800"/>
                    </a:xfrm>
                    <a:prstGeom prst="rect">
                      <a:avLst/>
                    </a:prstGeom>
                  </pic:spPr>
                </pic:pic>
              </a:graphicData>
            </a:graphic>
          </wp:inline>
        </w:drawing>
      </w:r>
    </w:p>
    <w:p w14:paraId="43D36866" w14:textId="17E2478A" w:rsidR="004B5ECF" w:rsidRPr="004B5ECF" w:rsidRDefault="004B5ECF" w:rsidP="004B5ECF">
      <w:pPr>
        <w:jc w:val="center"/>
        <w:rPr>
          <w:sz w:val="18"/>
          <w:szCs w:val="18"/>
        </w:rPr>
      </w:pPr>
      <w:bookmarkStart w:id="28" w:name="_Toc218276739"/>
      <w:r w:rsidRPr="00137F8B">
        <w:rPr>
          <w:i/>
          <w:iCs/>
          <w:sz w:val="18"/>
          <w:szCs w:val="18"/>
        </w:rPr>
        <w:t>Gambar 2.</w:t>
      </w:r>
      <w:r w:rsidRPr="00137F8B">
        <w:rPr>
          <w:b/>
          <w:bCs/>
          <w:i/>
          <w:iCs/>
          <w:sz w:val="18"/>
          <w:szCs w:val="18"/>
        </w:rPr>
        <w:fldChar w:fldCharType="begin"/>
      </w:r>
      <w:r w:rsidRPr="00137F8B">
        <w:rPr>
          <w:i/>
          <w:iCs/>
          <w:sz w:val="18"/>
          <w:szCs w:val="18"/>
        </w:rPr>
        <w:instrText xml:space="preserve"> SEQ Gambar \* ARABIC </w:instrText>
      </w:r>
      <w:r w:rsidRPr="00137F8B">
        <w:rPr>
          <w:b/>
          <w:bCs/>
          <w:i/>
          <w:iCs/>
          <w:sz w:val="18"/>
          <w:szCs w:val="18"/>
        </w:rPr>
        <w:fldChar w:fldCharType="separate"/>
      </w:r>
      <w:r w:rsidR="00293190">
        <w:rPr>
          <w:i/>
          <w:iCs/>
          <w:noProof/>
          <w:sz w:val="18"/>
          <w:szCs w:val="18"/>
        </w:rPr>
        <w:t>2</w:t>
      </w:r>
      <w:r w:rsidRPr="00137F8B">
        <w:rPr>
          <w:b/>
          <w:bCs/>
          <w:i/>
          <w:iCs/>
          <w:sz w:val="18"/>
          <w:szCs w:val="18"/>
        </w:rPr>
        <w:fldChar w:fldCharType="end"/>
      </w:r>
      <w:r w:rsidRPr="00137F8B">
        <w:rPr>
          <w:i/>
          <w:iCs/>
          <w:sz w:val="18"/>
          <w:szCs w:val="18"/>
        </w:rPr>
        <w:t xml:space="preserve"> </w:t>
      </w:r>
      <w:r>
        <w:rPr>
          <w:i/>
          <w:iCs/>
          <w:sz w:val="18"/>
          <w:szCs w:val="18"/>
        </w:rPr>
        <w:t xml:space="preserve">Relasi </w:t>
      </w:r>
      <w:r w:rsidR="000F6404">
        <w:rPr>
          <w:i/>
          <w:iCs/>
          <w:sz w:val="18"/>
          <w:szCs w:val="18"/>
        </w:rPr>
        <w:t>Tabel Aktivitas</w:t>
      </w:r>
      <w:bookmarkEnd w:id="28"/>
    </w:p>
    <w:p w14:paraId="26E29E65" w14:textId="73741093" w:rsidR="00AE69BD" w:rsidRPr="00ED5848" w:rsidRDefault="00AE69BD" w:rsidP="00AE69BD">
      <w:pPr>
        <w:pStyle w:val="Caption"/>
        <w:jc w:val="center"/>
        <w:rPr>
          <w:b w:val="0"/>
          <w:bCs w:val="0"/>
          <w:i/>
          <w:iCs/>
          <w:color w:val="auto"/>
        </w:rPr>
      </w:pPr>
      <w:bookmarkStart w:id="29" w:name="_Toc218276842"/>
      <w:r w:rsidRPr="00ED5848">
        <w:rPr>
          <w:b w:val="0"/>
          <w:bCs w:val="0"/>
          <w:i/>
          <w:iCs/>
          <w:color w:val="auto"/>
        </w:rPr>
        <w:t xml:space="preserve">Tabel </w:t>
      </w:r>
      <w:r>
        <w:rPr>
          <w:b w:val="0"/>
          <w:bCs w:val="0"/>
          <w:i/>
          <w:iCs/>
          <w:color w:val="auto"/>
        </w:rPr>
        <w:t>2.</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2</w:t>
      </w:r>
      <w:r w:rsidRPr="00ED5848">
        <w:rPr>
          <w:b w:val="0"/>
          <w:bCs w:val="0"/>
          <w:i/>
          <w:iCs/>
          <w:color w:val="auto"/>
        </w:rPr>
        <w:fldChar w:fldCharType="end"/>
      </w:r>
      <w:r w:rsidRPr="00ED5848">
        <w:rPr>
          <w:b w:val="0"/>
          <w:bCs w:val="0"/>
          <w:i/>
          <w:iCs/>
          <w:color w:val="auto"/>
        </w:rPr>
        <w:t xml:space="preserve"> Kategori Lingkungan Aktivitas</w:t>
      </w:r>
      <w:bookmarkEnd w:id="29"/>
    </w:p>
    <w:tbl>
      <w:tblPr>
        <w:tblW w:w="3990"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1950"/>
        <w:gridCol w:w="2040"/>
      </w:tblGrid>
      <w:tr w:rsidR="00AE69BD" w14:paraId="0BD33008" w14:textId="77777777" w:rsidTr="00AA6BF9">
        <w:trPr>
          <w:trHeight w:val="300"/>
          <w:jc w:val="center"/>
        </w:trPr>
        <w:tc>
          <w:tcPr>
            <w:tcW w:w="1950" w:type="dxa"/>
            <w:vAlign w:val="center"/>
          </w:tcPr>
          <w:p w14:paraId="5EE33EA3" w14:textId="77777777" w:rsidR="00AE69BD" w:rsidRDefault="00AE69BD" w:rsidP="00AA6BF9">
            <w:pPr>
              <w:spacing w:after="0"/>
              <w:jc w:val="center"/>
              <w:rPr>
                <w:b/>
                <w:bCs/>
              </w:rPr>
            </w:pPr>
            <w:r w:rsidRPr="59DBA420">
              <w:rPr>
                <w:b/>
                <w:bCs/>
              </w:rPr>
              <w:t>id_kategori</w:t>
            </w:r>
          </w:p>
        </w:tc>
        <w:tc>
          <w:tcPr>
            <w:tcW w:w="2040" w:type="dxa"/>
            <w:vAlign w:val="center"/>
          </w:tcPr>
          <w:p w14:paraId="4EE6EB06" w14:textId="77777777" w:rsidR="00AE69BD" w:rsidRDefault="00AE69BD" w:rsidP="00AA6BF9">
            <w:pPr>
              <w:spacing w:after="0"/>
              <w:jc w:val="center"/>
              <w:rPr>
                <w:b/>
                <w:bCs/>
              </w:rPr>
            </w:pPr>
            <w:r w:rsidRPr="59DBA420">
              <w:rPr>
                <w:b/>
                <w:bCs/>
              </w:rPr>
              <w:t>nama_kategori</w:t>
            </w:r>
          </w:p>
        </w:tc>
      </w:tr>
      <w:tr w:rsidR="00AE69BD" w14:paraId="3B52DCBA" w14:textId="77777777" w:rsidTr="00AA6BF9">
        <w:trPr>
          <w:trHeight w:val="300"/>
          <w:jc w:val="center"/>
        </w:trPr>
        <w:tc>
          <w:tcPr>
            <w:tcW w:w="1950" w:type="dxa"/>
            <w:vAlign w:val="center"/>
          </w:tcPr>
          <w:p w14:paraId="3FE65722" w14:textId="77777777" w:rsidR="00AE69BD" w:rsidRDefault="00AE69BD" w:rsidP="00AA6BF9">
            <w:pPr>
              <w:spacing w:after="0"/>
            </w:pPr>
            <w:r>
              <w:t>1</w:t>
            </w:r>
          </w:p>
        </w:tc>
        <w:tc>
          <w:tcPr>
            <w:tcW w:w="2040" w:type="dxa"/>
            <w:vAlign w:val="center"/>
          </w:tcPr>
          <w:p w14:paraId="02A97DFC" w14:textId="77777777" w:rsidR="00AE69BD" w:rsidRDefault="00AE69BD" w:rsidP="00AA6BF9">
            <w:pPr>
              <w:spacing w:after="0"/>
            </w:pPr>
            <w:r>
              <w:t>Indoor</w:t>
            </w:r>
          </w:p>
        </w:tc>
      </w:tr>
      <w:tr w:rsidR="00AE69BD" w14:paraId="1D16FB18" w14:textId="77777777" w:rsidTr="00AA6BF9">
        <w:trPr>
          <w:trHeight w:val="300"/>
          <w:jc w:val="center"/>
        </w:trPr>
        <w:tc>
          <w:tcPr>
            <w:tcW w:w="1950" w:type="dxa"/>
            <w:vAlign w:val="center"/>
          </w:tcPr>
          <w:p w14:paraId="74EA9D8B" w14:textId="77777777" w:rsidR="00AE69BD" w:rsidRDefault="00AE69BD" w:rsidP="00AA6BF9">
            <w:pPr>
              <w:spacing w:after="0"/>
            </w:pPr>
            <w:r>
              <w:t>2</w:t>
            </w:r>
          </w:p>
        </w:tc>
        <w:tc>
          <w:tcPr>
            <w:tcW w:w="2040" w:type="dxa"/>
            <w:vAlign w:val="center"/>
          </w:tcPr>
          <w:p w14:paraId="67AAC365" w14:textId="77777777" w:rsidR="00AE69BD" w:rsidRDefault="00AE69BD" w:rsidP="00AA6BF9">
            <w:pPr>
              <w:spacing w:after="0"/>
            </w:pPr>
            <w:r>
              <w:t>Outdoor</w:t>
            </w:r>
          </w:p>
        </w:tc>
      </w:tr>
    </w:tbl>
    <w:p w14:paraId="15AB95CC" w14:textId="73874563" w:rsidR="00AE69BD" w:rsidRPr="00ED5848" w:rsidRDefault="00AE69BD" w:rsidP="00AE69BD">
      <w:pPr>
        <w:pStyle w:val="Caption"/>
        <w:spacing w:before="120" w:after="120"/>
        <w:jc w:val="center"/>
        <w:rPr>
          <w:b w:val="0"/>
          <w:i/>
          <w:color w:val="auto"/>
        </w:rPr>
      </w:pPr>
      <w:bookmarkStart w:id="30" w:name="_Toc218276843"/>
      <w:r w:rsidRPr="00ED5848">
        <w:rPr>
          <w:b w:val="0"/>
          <w:bCs w:val="0"/>
          <w:i/>
          <w:iCs/>
          <w:color w:val="auto"/>
        </w:rPr>
        <w:t xml:space="preserve">Tabel </w:t>
      </w:r>
      <w:r>
        <w:rPr>
          <w:b w:val="0"/>
          <w:bCs w:val="0"/>
          <w:i/>
          <w:iCs/>
          <w:color w:val="auto"/>
        </w:rPr>
        <w:t>2.</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3</w:t>
      </w:r>
      <w:r w:rsidRPr="00ED5848">
        <w:rPr>
          <w:b w:val="0"/>
          <w:bCs w:val="0"/>
          <w:i/>
          <w:iCs/>
          <w:color w:val="auto"/>
        </w:rPr>
        <w:fldChar w:fldCharType="end"/>
      </w:r>
      <w:r w:rsidRPr="00ED5848">
        <w:rPr>
          <w:b w:val="0"/>
          <w:bCs w:val="0"/>
          <w:i/>
          <w:iCs/>
          <w:color w:val="auto"/>
        </w:rPr>
        <w:t xml:space="preserve"> </w:t>
      </w:r>
      <w:r>
        <w:rPr>
          <w:b w:val="0"/>
          <w:bCs w:val="0"/>
          <w:i/>
          <w:iCs/>
          <w:color w:val="auto"/>
        </w:rPr>
        <w:t>Daftar Aktivitas</w:t>
      </w:r>
      <w:bookmarkEnd w:id="30"/>
    </w:p>
    <w:tbl>
      <w:tblPr>
        <w:tblStyle w:val="TableGrid"/>
        <w:tblW w:w="0" w:type="auto"/>
        <w:tblInd w:w="3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2171"/>
        <w:gridCol w:w="2172"/>
        <w:gridCol w:w="2169"/>
        <w:gridCol w:w="2170"/>
      </w:tblGrid>
      <w:tr w:rsidR="00AE69BD" w14:paraId="2F608215" w14:textId="77777777" w:rsidTr="00AA6BF9">
        <w:trPr>
          <w:trHeight w:val="300"/>
        </w:trPr>
        <w:tc>
          <w:tcPr>
            <w:tcW w:w="2175" w:type="dxa"/>
          </w:tcPr>
          <w:p w14:paraId="729E70EC" w14:textId="77777777" w:rsidR="00AE69BD" w:rsidRDefault="00AE69BD" w:rsidP="00AA6BF9">
            <w:pPr>
              <w:jc w:val="center"/>
            </w:pPr>
            <w:r>
              <w:t>Id_aktivitas</w:t>
            </w:r>
          </w:p>
        </w:tc>
        <w:tc>
          <w:tcPr>
            <w:tcW w:w="2175" w:type="dxa"/>
          </w:tcPr>
          <w:p w14:paraId="435F0851" w14:textId="77777777" w:rsidR="00AE69BD" w:rsidRDefault="00AE69BD" w:rsidP="00AA6BF9">
            <w:pPr>
              <w:jc w:val="center"/>
            </w:pPr>
            <w:r>
              <w:t>nama_aktivitas</w:t>
            </w:r>
          </w:p>
        </w:tc>
        <w:tc>
          <w:tcPr>
            <w:tcW w:w="2175" w:type="dxa"/>
          </w:tcPr>
          <w:p w14:paraId="2FCEEB8F" w14:textId="77777777" w:rsidR="00AE69BD" w:rsidRDefault="00AE69BD" w:rsidP="00AA6BF9">
            <w:pPr>
              <w:jc w:val="center"/>
            </w:pPr>
            <w:r>
              <w:t>Skor_met</w:t>
            </w:r>
          </w:p>
        </w:tc>
        <w:tc>
          <w:tcPr>
            <w:tcW w:w="2175" w:type="dxa"/>
          </w:tcPr>
          <w:p w14:paraId="302FA883" w14:textId="77777777" w:rsidR="00AE69BD" w:rsidRDefault="00AE69BD" w:rsidP="00AA6BF9">
            <w:pPr>
              <w:jc w:val="center"/>
            </w:pPr>
            <w:r>
              <w:t>Id_kategori</w:t>
            </w:r>
          </w:p>
        </w:tc>
      </w:tr>
      <w:tr w:rsidR="00AE69BD" w14:paraId="45CDB586" w14:textId="77777777" w:rsidTr="00AA6BF9">
        <w:trPr>
          <w:trHeight w:val="300"/>
        </w:trPr>
        <w:tc>
          <w:tcPr>
            <w:tcW w:w="2175" w:type="dxa"/>
          </w:tcPr>
          <w:p w14:paraId="246B26F6" w14:textId="77777777" w:rsidR="00AE69BD" w:rsidRDefault="00AE69BD" w:rsidP="00AA6BF9">
            <w:r>
              <w:t>A01</w:t>
            </w:r>
          </w:p>
        </w:tc>
        <w:tc>
          <w:tcPr>
            <w:tcW w:w="2175" w:type="dxa"/>
          </w:tcPr>
          <w:p w14:paraId="3DC28236" w14:textId="77777777" w:rsidR="00AE69BD" w:rsidRDefault="00AE69BD" w:rsidP="00AA6BF9">
            <w:r>
              <w:t>Naik motor</w:t>
            </w:r>
          </w:p>
        </w:tc>
        <w:tc>
          <w:tcPr>
            <w:tcW w:w="2175" w:type="dxa"/>
          </w:tcPr>
          <w:p w14:paraId="6A0A1919" w14:textId="77777777" w:rsidR="00AE69BD" w:rsidRDefault="00AE69BD" w:rsidP="00AA6BF9">
            <w:r>
              <w:t>3.5</w:t>
            </w:r>
          </w:p>
        </w:tc>
        <w:tc>
          <w:tcPr>
            <w:tcW w:w="2175" w:type="dxa"/>
          </w:tcPr>
          <w:p w14:paraId="2071B8DD" w14:textId="77777777" w:rsidR="00AE69BD" w:rsidRDefault="00AE69BD" w:rsidP="00AA6BF9">
            <w:r>
              <w:t>2</w:t>
            </w:r>
          </w:p>
        </w:tc>
      </w:tr>
      <w:tr w:rsidR="00AE69BD" w14:paraId="2E3B2EC7" w14:textId="77777777" w:rsidTr="00AA6BF9">
        <w:trPr>
          <w:trHeight w:val="300"/>
        </w:trPr>
        <w:tc>
          <w:tcPr>
            <w:tcW w:w="2175" w:type="dxa"/>
          </w:tcPr>
          <w:p w14:paraId="7FB9BB34" w14:textId="77777777" w:rsidR="00AE69BD" w:rsidRDefault="00AE69BD" w:rsidP="00AA6BF9">
            <w:r>
              <w:t>A02</w:t>
            </w:r>
          </w:p>
        </w:tc>
        <w:tc>
          <w:tcPr>
            <w:tcW w:w="2175" w:type="dxa"/>
          </w:tcPr>
          <w:p w14:paraId="134FBED1" w14:textId="77777777" w:rsidR="00AE69BD" w:rsidRDefault="00AE69BD" w:rsidP="00AA6BF9">
            <w:r>
              <w:t>Jalan kaki</w:t>
            </w:r>
          </w:p>
        </w:tc>
        <w:tc>
          <w:tcPr>
            <w:tcW w:w="2175" w:type="dxa"/>
          </w:tcPr>
          <w:p w14:paraId="75581464" w14:textId="77777777" w:rsidR="00AE69BD" w:rsidRDefault="00AE69BD" w:rsidP="00AA6BF9">
            <w:r>
              <w:t>3.3</w:t>
            </w:r>
          </w:p>
        </w:tc>
        <w:tc>
          <w:tcPr>
            <w:tcW w:w="2175" w:type="dxa"/>
          </w:tcPr>
          <w:p w14:paraId="4F133092" w14:textId="77777777" w:rsidR="00AE69BD" w:rsidRDefault="00AE69BD" w:rsidP="00AA6BF9">
            <w:r>
              <w:t>2</w:t>
            </w:r>
          </w:p>
        </w:tc>
      </w:tr>
      <w:tr w:rsidR="00AE69BD" w14:paraId="18537A71" w14:textId="77777777" w:rsidTr="00AA6BF9">
        <w:trPr>
          <w:trHeight w:val="300"/>
        </w:trPr>
        <w:tc>
          <w:tcPr>
            <w:tcW w:w="2175" w:type="dxa"/>
          </w:tcPr>
          <w:p w14:paraId="2F7E44B0" w14:textId="77777777" w:rsidR="00AE69BD" w:rsidRDefault="00AE69BD" w:rsidP="00AA6BF9">
            <w:r>
              <w:t>A03</w:t>
            </w:r>
          </w:p>
        </w:tc>
        <w:tc>
          <w:tcPr>
            <w:tcW w:w="2175" w:type="dxa"/>
          </w:tcPr>
          <w:p w14:paraId="1A1DD6DA" w14:textId="77777777" w:rsidR="00AE69BD" w:rsidRDefault="00AE69BD" w:rsidP="00AA6BF9">
            <w:r>
              <w:t>lari</w:t>
            </w:r>
          </w:p>
        </w:tc>
        <w:tc>
          <w:tcPr>
            <w:tcW w:w="2175" w:type="dxa"/>
          </w:tcPr>
          <w:p w14:paraId="05C8248B" w14:textId="77777777" w:rsidR="00AE69BD" w:rsidRDefault="00AE69BD" w:rsidP="00AA6BF9">
            <w:r>
              <w:t>10.0</w:t>
            </w:r>
          </w:p>
        </w:tc>
        <w:tc>
          <w:tcPr>
            <w:tcW w:w="2175" w:type="dxa"/>
          </w:tcPr>
          <w:p w14:paraId="6A2E9693" w14:textId="77777777" w:rsidR="00AE69BD" w:rsidRDefault="00AE69BD" w:rsidP="00AA6BF9">
            <w:r>
              <w:t>2</w:t>
            </w:r>
          </w:p>
        </w:tc>
      </w:tr>
      <w:tr w:rsidR="00AE69BD" w14:paraId="3FA18871" w14:textId="77777777" w:rsidTr="00AA6BF9">
        <w:trPr>
          <w:trHeight w:val="300"/>
        </w:trPr>
        <w:tc>
          <w:tcPr>
            <w:tcW w:w="2175" w:type="dxa"/>
          </w:tcPr>
          <w:p w14:paraId="558D1040" w14:textId="77777777" w:rsidR="00AE69BD" w:rsidRDefault="00AE69BD" w:rsidP="00AA6BF9">
            <w:r>
              <w:t>A04</w:t>
            </w:r>
          </w:p>
        </w:tc>
        <w:tc>
          <w:tcPr>
            <w:tcW w:w="2175" w:type="dxa"/>
          </w:tcPr>
          <w:p w14:paraId="1FB540DE" w14:textId="77777777" w:rsidR="00AE69BD" w:rsidRDefault="00AE69BD" w:rsidP="00AA6BF9">
            <w:r>
              <w:t>gym</w:t>
            </w:r>
          </w:p>
        </w:tc>
        <w:tc>
          <w:tcPr>
            <w:tcW w:w="2175" w:type="dxa"/>
          </w:tcPr>
          <w:p w14:paraId="0786416B" w14:textId="77777777" w:rsidR="00AE69BD" w:rsidRDefault="00AE69BD" w:rsidP="00AA6BF9">
            <w:r>
              <w:t>6.0</w:t>
            </w:r>
          </w:p>
        </w:tc>
        <w:tc>
          <w:tcPr>
            <w:tcW w:w="2175" w:type="dxa"/>
          </w:tcPr>
          <w:p w14:paraId="44886543" w14:textId="77777777" w:rsidR="00AE69BD" w:rsidRDefault="00AE69BD" w:rsidP="00AA6BF9">
            <w:r>
              <w:t>1</w:t>
            </w:r>
          </w:p>
        </w:tc>
      </w:tr>
    </w:tbl>
    <w:p w14:paraId="32FC2D5F" w14:textId="77777777" w:rsidR="00AE69BD" w:rsidRDefault="00AE69BD" w:rsidP="00AE69BD">
      <w:pPr>
        <w:spacing w:after="120"/>
        <w:ind w:left="360" w:firstLine="540"/>
        <w:jc w:val="both"/>
      </w:pPr>
    </w:p>
    <w:p w14:paraId="0F655295" w14:textId="77777777" w:rsidR="00AE69BD" w:rsidRDefault="00AE69BD" w:rsidP="00AE69BD">
      <w:pPr>
        <w:ind w:left="360" w:firstLine="540"/>
        <w:jc w:val="both"/>
      </w:pPr>
      <w:r>
        <w:t>Atribut utama pada dataset ini meliputi nama aktivitas, Skor MET (Metabolic Equivalent of Task), dan lingkungan aktivitas tersebut dilakukan. Data tersebut berfungsi sebagai fondasi historis dalam analitik preskriptif karena memungkinkan perhitungan interval waktu sejak mandi terakhir dan analisis pola perilaku mandi.</w:t>
      </w:r>
    </w:p>
    <w:p w14:paraId="3D1DD307" w14:textId="453ACB0E" w:rsidR="00AE69BD" w:rsidRPr="002429E1" w:rsidRDefault="00AE69BD" w:rsidP="00AE69BD">
      <w:pPr>
        <w:pStyle w:val="Heading3"/>
        <w:ind w:left="360"/>
        <w:rPr>
          <w:rFonts w:asciiTheme="minorHAnsi" w:eastAsiaTheme="minorEastAsia" w:hAnsiTheme="minorHAnsi" w:cstheme="minorBidi"/>
          <w:color w:val="auto"/>
        </w:rPr>
      </w:pPr>
      <w:bookmarkStart w:id="31" w:name="_Toc217252319"/>
      <w:bookmarkStart w:id="32" w:name="_Toc218276627"/>
      <w:r w:rsidRPr="43DFE323">
        <w:rPr>
          <w:rFonts w:asciiTheme="minorHAnsi" w:eastAsiaTheme="minorEastAsia" w:hAnsiTheme="minorHAnsi" w:cstheme="minorBidi"/>
          <w:color w:val="auto"/>
        </w:rPr>
        <w:lastRenderedPageBreak/>
        <w:t>2.</w:t>
      </w:r>
      <w:r w:rsidR="00085D13">
        <w:rPr>
          <w:rFonts w:asciiTheme="minorHAnsi" w:eastAsiaTheme="minorEastAsia" w:hAnsiTheme="minorHAnsi" w:cstheme="minorBidi"/>
          <w:color w:val="auto"/>
        </w:rPr>
        <w:t>5</w:t>
      </w:r>
      <w:r w:rsidRPr="43DFE323">
        <w:rPr>
          <w:rFonts w:asciiTheme="minorHAnsi" w:eastAsiaTheme="minorEastAsia" w:hAnsiTheme="minorHAnsi" w:cstheme="minorBidi"/>
          <w:color w:val="auto"/>
        </w:rPr>
        <w:t xml:space="preserve">.2 </w:t>
      </w:r>
      <w:r w:rsidR="005735E8">
        <w:rPr>
          <w:rFonts w:asciiTheme="minorHAnsi" w:eastAsiaTheme="minorEastAsia" w:hAnsiTheme="minorHAnsi" w:cstheme="minorBidi"/>
          <w:color w:val="auto"/>
        </w:rPr>
        <w:tab/>
      </w:r>
      <w:r w:rsidRPr="43DFE323">
        <w:rPr>
          <w:rFonts w:asciiTheme="minorHAnsi" w:eastAsiaTheme="minorEastAsia" w:hAnsiTheme="minorHAnsi" w:cstheme="minorBidi"/>
          <w:color w:val="auto"/>
        </w:rPr>
        <w:t>Data Semi-Terstruktur (Google Sheets)</w:t>
      </w:r>
      <w:bookmarkEnd w:id="31"/>
      <w:bookmarkEnd w:id="32"/>
    </w:p>
    <w:p w14:paraId="3C359686" w14:textId="77777777" w:rsidR="00AE69BD" w:rsidRDefault="00AE69BD" w:rsidP="00AE69BD">
      <w:pPr>
        <w:ind w:left="360" w:firstLine="540"/>
        <w:jc w:val="both"/>
      </w:pPr>
      <w:r>
        <w:t>Dataset semi terstruktur digunakan untuk menyimpan data aktivitas harian dan preferensi pengguna. Spreadsheet dipilih karena fleksibilitasnya dalam pencatatan manual dan kemudahan pembaruan data oleh pengguna. Dalam arsitektur lakehouse modern, spreadsheet dipandang sebagai sumber data semi terstruktur yang sah apabila diproses melalui mekanisme pembersihan dan transformasi yang sistematis (Ait Errami et al., 2023).</w:t>
      </w:r>
    </w:p>
    <w:p w14:paraId="6EDC6A7E" w14:textId="77777777" w:rsidR="00AE69BD" w:rsidRDefault="00AE69BD" w:rsidP="00AE69BD">
      <w:pPr>
        <w:ind w:left="360"/>
        <w:jc w:val="both"/>
      </w:pPr>
      <w:r>
        <w:t>a. Catatan Aktivitas</w:t>
      </w:r>
    </w:p>
    <w:p w14:paraId="18EE5F7C" w14:textId="7B728D93" w:rsidR="00AE69BD" w:rsidRPr="003179DF" w:rsidRDefault="00AE69BD" w:rsidP="00AE69BD">
      <w:pPr>
        <w:pStyle w:val="Caption"/>
        <w:jc w:val="center"/>
        <w:rPr>
          <w:b w:val="0"/>
          <w:bCs w:val="0"/>
          <w:i/>
          <w:iCs/>
          <w:color w:val="auto"/>
        </w:rPr>
      </w:pPr>
      <w:bookmarkStart w:id="33" w:name="_Toc218276844"/>
      <w:r w:rsidRPr="00ED5848">
        <w:rPr>
          <w:b w:val="0"/>
          <w:bCs w:val="0"/>
          <w:i/>
          <w:iCs/>
          <w:color w:val="auto"/>
        </w:rPr>
        <w:t xml:space="preserve">Tabel </w:t>
      </w:r>
      <w:r>
        <w:rPr>
          <w:b w:val="0"/>
          <w:bCs w:val="0"/>
          <w:i/>
          <w:iCs/>
          <w:color w:val="auto"/>
        </w:rPr>
        <w:t>2.</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4</w:t>
      </w:r>
      <w:r w:rsidRPr="00ED5848">
        <w:rPr>
          <w:b w:val="0"/>
          <w:bCs w:val="0"/>
          <w:i/>
          <w:iCs/>
          <w:color w:val="auto"/>
        </w:rPr>
        <w:fldChar w:fldCharType="end"/>
      </w:r>
      <w:r w:rsidRPr="00ED5848">
        <w:rPr>
          <w:b w:val="0"/>
          <w:bCs w:val="0"/>
          <w:i/>
          <w:iCs/>
          <w:color w:val="auto"/>
        </w:rPr>
        <w:t xml:space="preserve"> </w:t>
      </w:r>
      <w:r>
        <w:rPr>
          <w:b w:val="0"/>
          <w:bCs w:val="0"/>
          <w:i/>
          <w:iCs/>
          <w:color w:val="auto"/>
        </w:rPr>
        <w:t>Catatan Aktivitas</w:t>
      </w:r>
      <w:bookmarkEnd w:id="33"/>
    </w:p>
    <w:tbl>
      <w:tblPr>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2027"/>
        <w:gridCol w:w="1500"/>
        <w:gridCol w:w="1660"/>
      </w:tblGrid>
      <w:tr w:rsidR="00AE69BD" w14:paraId="470759DD" w14:textId="77777777" w:rsidTr="00AA6BF9">
        <w:trPr>
          <w:trHeight w:val="300"/>
          <w:jc w:val="center"/>
        </w:trPr>
        <w:tc>
          <w:tcPr>
            <w:tcW w:w="2027" w:type="dxa"/>
            <w:vAlign w:val="center"/>
          </w:tcPr>
          <w:p w14:paraId="0BD1C755" w14:textId="77777777" w:rsidR="00AE69BD" w:rsidRDefault="00AE69BD" w:rsidP="00AA6BF9">
            <w:pPr>
              <w:spacing w:after="0"/>
              <w:jc w:val="center"/>
            </w:pPr>
            <w:r w:rsidRPr="2C7D8E51">
              <w:rPr>
                <w:b/>
                <w:bCs/>
              </w:rPr>
              <w:t>timestamp</w:t>
            </w:r>
          </w:p>
        </w:tc>
        <w:tc>
          <w:tcPr>
            <w:tcW w:w="1500" w:type="dxa"/>
            <w:vAlign w:val="center"/>
          </w:tcPr>
          <w:p w14:paraId="09D8AC99" w14:textId="77777777" w:rsidR="00AE69BD" w:rsidRDefault="00AE69BD" w:rsidP="00AA6BF9">
            <w:pPr>
              <w:spacing w:after="0"/>
              <w:jc w:val="center"/>
            </w:pPr>
            <w:r w:rsidRPr="2C7D8E51">
              <w:rPr>
                <w:b/>
                <w:bCs/>
              </w:rPr>
              <w:t>id_aktivitas</w:t>
            </w:r>
          </w:p>
        </w:tc>
        <w:tc>
          <w:tcPr>
            <w:tcW w:w="1660" w:type="dxa"/>
            <w:vAlign w:val="center"/>
          </w:tcPr>
          <w:p w14:paraId="58621D35" w14:textId="77777777" w:rsidR="00AE69BD" w:rsidRDefault="00AE69BD" w:rsidP="00AA6BF9">
            <w:pPr>
              <w:spacing w:after="0"/>
              <w:jc w:val="center"/>
            </w:pPr>
            <w:r w:rsidRPr="2C7D8E51">
              <w:rPr>
                <w:b/>
                <w:bCs/>
              </w:rPr>
              <w:t>durasi_menit</w:t>
            </w:r>
          </w:p>
        </w:tc>
      </w:tr>
      <w:tr w:rsidR="00AE69BD" w14:paraId="5D867357" w14:textId="77777777" w:rsidTr="00AA6BF9">
        <w:trPr>
          <w:trHeight w:val="300"/>
          <w:jc w:val="center"/>
        </w:trPr>
        <w:tc>
          <w:tcPr>
            <w:tcW w:w="2027" w:type="dxa"/>
            <w:vAlign w:val="center"/>
          </w:tcPr>
          <w:p w14:paraId="000F4470" w14:textId="77777777" w:rsidR="00AE69BD" w:rsidRDefault="00AE69BD" w:rsidP="00AA6BF9">
            <w:pPr>
              <w:spacing w:after="0"/>
            </w:pPr>
            <w:r>
              <w:t>2025-01-01 08:00</w:t>
            </w:r>
          </w:p>
        </w:tc>
        <w:tc>
          <w:tcPr>
            <w:tcW w:w="1500" w:type="dxa"/>
            <w:vAlign w:val="center"/>
          </w:tcPr>
          <w:p w14:paraId="64C1254C" w14:textId="77777777" w:rsidR="00AE69BD" w:rsidRDefault="00AE69BD" w:rsidP="00AA6BF9">
            <w:pPr>
              <w:spacing w:after="0"/>
            </w:pPr>
            <w:r>
              <w:t>A01</w:t>
            </w:r>
          </w:p>
        </w:tc>
        <w:tc>
          <w:tcPr>
            <w:tcW w:w="1660" w:type="dxa"/>
            <w:vAlign w:val="center"/>
          </w:tcPr>
          <w:p w14:paraId="60C0BFAE" w14:textId="77777777" w:rsidR="00AE69BD" w:rsidRDefault="00AE69BD" w:rsidP="00AA6BF9">
            <w:pPr>
              <w:spacing w:after="0"/>
            </w:pPr>
            <w:r>
              <w:t>40</w:t>
            </w:r>
          </w:p>
        </w:tc>
      </w:tr>
      <w:tr w:rsidR="00AE69BD" w14:paraId="773D231B" w14:textId="77777777" w:rsidTr="00AA6BF9">
        <w:trPr>
          <w:trHeight w:val="300"/>
          <w:jc w:val="center"/>
        </w:trPr>
        <w:tc>
          <w:tcPr>
            <w:tcW w:w="2027" w:type="dxa"/>
            <w:vAlign w:val="center"/>
          </w:tcPr>
          <w:p w14:paraId="0A03B77C" w14:textId="77777777" w:rsidR="00AE69BD" w:rsidRDefault="00AE69BD" w:rsidP="00AA6BF9">
            <w:pPr>
              <w:spacing w:after="0"/>
            </w:pPr>
            <w:r>
              <w:t>2025-01-01 10:30</w:t>
            </w:r>
          </w:p>
        </w:tc>
        <w:tc>
          <w:tcPr>
            <w:tcW w:w="1500" w:type="dxa"/>
            <w:vAlign w:val="center"/>
          </w:tcPr>
          <w:p w14:paraId="4BA2D295" w14:textId="77777777" w:rsidR="00AE69BD" w:rsidRDefault="00AE69BD" w:rsidP="00AA6BF9">
            <w:pPr>
              <w:spacing w:after="0"/>
            </w:pPr>
            <w:r>
              <w:t>A02</w:t>
            </w:r>
          </w:p>
        </w:tc>
        <w:tc>
          <w:tcPr>
            <w:tcW w:w="1660" w:type="dxa"/>
            <w:vAlign w:val="center"/>
          </w:tcPr>
          <w:p w14:paraId="4075835B" w14:textId="77777777" w:rsidR="00AE69BD" w:rsidRDefault="00AE69BD" w:rsidP="00AA6BF9">
            <w:pPr>
              <w:spacing w:after="0"/>
            </w:pPr>
            <w:r>
              <w:t>30</w:t>
            </w:r>
          </w:p>
        </w:tc>
      </w:tr>
      <w:tr w:rsidR="00AE69BD" w14:paraId="3BC72924" w14:textId="77777777" w:rsidTr="00AA6BF9">
        <w:trPr>
          <w:trHeight w:val="300"/>
          <w:jc w:val="center"/>
        </w:trPr>
        <w:tc>
          <w:tcPr>
            <w:tcW w:w="2027" w:type="dxa"/>
            <w:vAlign w:val="center"/>
          </w:tcPr>
          <w:p w14:paraId="7F78B5F8" w14:textId="77777777" w:rsidR="00AE69BD" w:rsidRDefault="00AE69BD" w:rsidP="00AA6BF9">
            <w:pPr>
              <w:spacing w:after="0"/>
            </w:pPr>
            <w:r>
              <w:t>2025-01-01 13:00</w:t>
            </w:r>
          </w:p>
        </w:tc>
        <w:tc>
          <w:tcPr>
            <w:tcW w:w="1500" w:type="dxa"/>
            <w:vAlign w:val="center"/>
          </w:tcPr>
          <w:p w14:paraId="54E9F257" w14:textId="77777777" w:rsidR="00AE69BD" w:rsidRDefault="00AE69BD" w:rsidP="00AA6BF9">
            <w:pPr>
              <w:spacing w:after="0"/>
            </w:pPr>
            <w:r>
              <w:t>A04</w:t>
            </w:r>
          </w:p>
        </w:tc>
        <w:tc>
          <w:tcPr>
            <w:tcW w:w="1660" w:type="dxa"/>
            <w:vAlign w:val="center"/>
          </w:tcPr>
          <w:p w14:paraId="2E02C833" w14:textId="77777777" w:rsidR="00AE69BD" w:rsidRDefault="00AE69BD" w:rsidP="00AA6BF9">
            <w:pPr>
              <w:spacing w:after="0"/>
            </w:pPr>
            <w:r>
              <w:t>120</w:t>
            </w:r>
          </w:p>
        </w:tc>
      </w:tr>
    </w:tbl>
    <w:p w14:paraId="62821109" w14:textId="77777777" w:rsidR="00AE69BD" w:rsidRDefault="00AE69BD" w:rsidP="00AE69BD">
      <w:pPr>
        <w:spacing w:before="120"/>
        <w:ind w:firstLine="360"/>
        <w:jc w:val="both"/>
      </w:pPr>
      <w:r>
        <w:t>b. Log Mandi</w:t>
      </w:r>
    </w:p>
    <w:p w14:paraId="32D460A2" w14:textId="47E4CF8E" w:rsidR="00AE69BD" w:rsidRPr="003179DF" w:rsidRDefault="00AE69BD" w:rsidP="00AE69BD">
      <w:pPr>
        <w:pStyle w:val="Caption"/>
        <w:jc w:val="center"/>
        <w:rPr>
          <w:b w:val="0"/>
          <w:bCs w:val="0"/>
          <w:i/>
          <w:iCs/>
          <w:color w:val="auto"/>
        </w:rPr>
      </w:pPr>
      <w:bookmarkStart w:id="34" w:name="_Toc218276845"/>
      <w:r w:rsidRPr="00ED5848">
        <w:rPr>
          <w:b w:val="0"/>
          <w:bCs w:val="0"/>
          <w:i/>
          <w:iCs/>
          <w:color w:val="auto"/>
        </w:rPr>
        <w:t xml:space="preserve">Tabel </w:t>
      </w:r>
      <w:r>
        <w:rPr>
          <w:b w:val="0"/>
          <w:bCs w:val="0"/>
          <w:i/>
          <w:iCs/>
          <w:color w:val="auto"/>
        </w:rPr>
        <w:t>2.</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5</w:t>
      </w:r>
      <w:r w:rsidRPr="00ED5848">
        <w:rPr>
          <w:b w:val="0"/>
          <w:bCs w:val="0"/>
          <w:i/>
          <w:iCs/>
          <w:color w:val="auto"/>
        </w:rPr>
        <w:fldChar w:fldCharType="end"/>
      </w:r>
      <w:r w:rsidRPr="00ED5848">
        <w:rPr>
          <w:b w:val="0"/>
          <w:bCs w:val="0"/>
          <w:i/>
          <w:iCs/>
          <w:color w:val="auto"/>
        </w:rPr>
        <w:t xml:space="preserve"> </w:t>
      </w:r>
      <w:r>
        <w:rPr>
          <w:b w:val="0"/>
          <w:bCs w:val="0"/>
          <w:i/>
          <w:iCs/>
          <w:color w:val="auto"/>
        </w:rPr>
        <w:t>Log Mandi</w:t>
      </w:r>
      <w:bookmarkEnd w:id="34"/>
    </w:p>
    <w:tbl>
      <w:tblPr>
        <w:tblW w:w="6810"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2145"/>
        <w:gridCol w:w="2250"/>
        <w:gridCol w:w="2415"/>
      </w:tblGrid>
      <w:tr w:rsidR="00AE69BD" w14:paraId="7247ED23" w14:textId="77777777" w:rsidTr="00AA6BF9">
        <w:trPr>
          <w:trHeight w:val="300"/>
          <w:jc w:val="center"/>
        </w:trPr>
        <w:tc>
          <w:tcPr>
            <w:tcW w:w="2145" w:type="dxa"/>
            <w:vAlign w:val="center"/>
          </w:tcPr>
          <w:p w14:paraId="188C02F1" w14:textId="77777777" w:rsidR="00AE69BD" w:rsidRDefault="00AE69BD" w:rsidP="00AA6BF9">
            <w:pPr>
              <w:spacing w:after="0"/>
              <w:jc w:val="center"/>
            </w:pPr>
            <w:r w:rsidRPr="59DBA420">
              <w:rPr>
                <w:b/>
                <w:bCs/>
              </w:rPr>
              <w:t>Waktu_mandi</w:t>
            </w:r>
          </w:p>
        </w:tc>
        <w:tc>
          <w:tcPr>
            <w:tcW w:w="2250" w:type="dxa"/>
            <w:vAlign w:val="center"/>
          </w:tcPr>
          <w:p w14:paraId="4E599418" w14:textId="77777777" w:rsidR="00AE69BD" w:rsidRDefault="00AE69BD" w:rsidP="00AA6BF9">
            <w:pPr>
              <w:spacing w:after="0"/>
              <w:jc w:val="center"/>
            </w:pPr>
            <w:r w:rsidRPr="59DBA420">
              <w:rPr>
                <w:b/>
                <w:bCs/>
              </w:rPr>
              <w:t>Tingkat_kekotoran</w:t>
            </w:r>
          </w:p>
        </w:tc>
        <w:tc>
          <w:tcPr>
            <w:tcW w:w="2415" w:type="dxa"/>
            <w:vAlign w:val="center"/>
          </w:tcPr>
          <w:p w14:paraId="5D932D91" w14:textId="77777777" w:rsidR="00AE69BD" w:rsidRDefault="00AE69BD" w:rsidP="00AA6BF9">
            <w:pPr>
              <w:spacing w:after="0"/>
              <w:jc w:val="center"/>
              <w:rPr>
                <w:b/>
                <w:bCs/>
              </w:rPr>
            </w:pPr>
            <w:r w:rsidRPr="59DBA420">
              <w:rPr>
                <w:b/>
                <w:bCs/>
              </w:rPr>
              <w:t>Tingkat_bau_badan</w:t>
            </w:r>
          </w:p>
        </w:tc>
      </w:tr>
      <w:tr w:rsidR="00AE69BD" w14:paraId="7D3F8881" w14:textId="77777777" w:rsidTr="00AA6BF9">
        <w:trPr>
          <w:trHeight w:val="300"/>
          <w:jc w:val="center"/>
        </w:trPr>
        <w:tc>
          <w:tcPr>
            <w:tcW w:w="2145" w:type="dxa"/>
            <w:vAlign w:val="center"/>
          </w:tcPr>
          <w:p w14:paraId="4C615345" w14:textId="77777777" w:rsidR="00AE69BD" w:rsidRDefault="00AE69BD" w:rsidP="00AA6BF9">
            <w:pPr>
              <w:spacing w:after="0"/>
            </w:pPr>
            <w:r>
              <w:t>2025-12-13 07:00</w:t>
            </w:r>
          </w:p>
        </w:tc>
        <w:tc>
          <w:tcPr>
            <w:tcW w:w="2250" w:type="dxa"/>
            <w:vAlign w:val="center"/>
          </w:tcPr>
          <w:p w14:paraId="4CC46C23" w14:textId="77777777" w:rsidR="00AE69BD" w:rsidRDefault="00AE69BD" w:rsidP="00AA6BF9">
            <w:pPr>
              <w:spacing w:after="0"/>
            </w:pPr>
            <w:r>
              <w:t>4</w:t>
            </w:r>
          </w:p>
        </w:tc>
        <w:tc>
          <w:tcPr>
            <w:tcW w:w="2415" w:type="dxa"/>
            <w:vAlign w:val="center"/>
          </w:tcPr>
          <w:p w14:paraId="26754E09" w14:textId="77777777" w:rsidR="00AE69BD" w:rsidRDefault="00AE69BD" w:rsidP="00AA6BF9">
            <w:pPr>
              <w:spacing w:after="0"/>
            </w:pPr>
            <w:r>
              <w:t>3</w:t>
            </w:r>
          </w:p>
        </w:tc>
      </w:tr>
      <w:tr w:rsidR="00AE69BD" w14:paraId="6A639B89" w14:textId="77777777" w:rsidTr="00AA6BF9">
        <w:trPr>
          <w:trHeight w:val="300"/>
          <w:jc w:val="center"/>
        </w:trPr>
        <w:tc>
          <w:tcPr>
            <w:tcW w:w="2145" w:type="dxa"/>
            <w:vAlign w:val="center"/>
          </w:tcPr>
          <w:p w14:paraId="0964C9E2" w14:textId="77777777" w:rsidR="00AE69BD" w:rsidRDefault="00AE69BD" w:rsidP="00AA6BF9">
            <w:pPr>
              <w:spacing w:after="0"/>
            </w:pPr>
            <w:r>
              <w:t>2025-12-13 19:30</w:t>
            </w:r>
          </w:p>
        </w:tc>
        <w:tc>
          <w:tcPr>
            <w:tcW w:w="2250" w:type="dxa"/>
            <w:vAlign w:val="center"/>
          </w:tcPr>
          <w:p w14:paraId="7AA190E1" w14:textId="77777777" w:rsidR="00AE69BD" w:rsidRDefault="00AE69BD" w:rsidP="00AA6BF9">
            <w:pPr>
              <w:spacing w:after="0"/>
            </w:pPr>
            <w:r>
              <w:t>8</w:t>
            </w:r>
          </w:p>
        </w:tc>
        <w:tc>
          <w:tcPr>
            <w:tcW w:w="2415" w:type="dxa"/>
            <w:vAlign w:val="center"/>
          </w:tcPr>
          <w:p w14:paraId="23400745" w14:textId="77777777" w:rsidR="00AE69BD" w:rsidRDefault="00AE69BD" w:rsidP="00AA6BF9">
            <w:pPr>
              <w:spacing w:after="0"/>
            </w:pPr>
            <w:r>
              <w:t>7</w:t>
            </w:r>
          </w:p>
        </w:tc>
      </w:tr>
      <w:tr w:rsidR="00AE69BD" w14:paraId="1DEF9FB3" w14:textId="77777777" w:rsidTr="00AA6BF9">
        <w:trPr>
          <w:trHeight w:val="300"/>
          <w:jc w:val="center"/>
        </w:trPr>
        <w:tc>
          <w:tcPr>
            <w:tcW w:w="2145" w:type="dxa"/>
            <w:vAlign w:val="center"/>
          </w:tcPr>
          <w:p w14:paraId="0A52BCD3" w14:textId="77777777" w:rsidR="00AE69BD" w:rsidRDefault="00AE69BD" w:rsidP="00AA6BF9">
            <w:pPr>
              <w:spacing w:after="0"/>
            </w:pPr>
            <w:r>
              <w:t>2025-12-14 10:30</w:t>
            </w:r>
          </w:p>
        </w:tc>
        <w:tc>
          <w:tcPr>
            <w:tcW w:w="2250" w:type="dxa"/>
            <w:vAlign w:val="center"/>
          </w:tcPr>
          <w:p w14:paraId="2322AD44" w14:textId="77777777" w:rsidR="00AE69BD" w:rsidRDefault="00AE69BD" w:rsidP="00AA6BF9">
            <w:pPr>
              <w:spacing w:after="0"/>
            </w:pPr>
            <w:r>
              <w:t>3</w:t>
            </w:r>
          </w:p>
        </w:tc>
        <w:tc>
          <w:tcPr>
            <w:tcW w:w="2415" w:type="dxa"/>
            <w:vAlign w:val="center"/>
          </w:tcPr>
          <w:p w14:paraId="045DCF8A" w14:textId="77777777" w:rsidR="00AE69BD" w:rsidRDefault="00AE69BD" w:rsidP="00AA6BF9">
            <w:pPr>
              <w:spacing w:after="0"/>
            </w:pPr>
            <w:r>
              <w:t>5</w:t>
            </w:r>
          </w:p>
        </w:tc>
      </w:tr>
      <w:tr w:rsidR="00AE69BD" w14:paraId="4C33E8AB" w14:textId="77777777" w:rsidTr="00AA6BF9">
        <w:trPr>
          <w:trHeight w:val="300"/>
          <w:jc w:val="center"/>
        </w:trPr>
        <w:tc>
          <w:tcPr>
            <w:tcW w:w="2145" w:type="dxa"/>
            <w:vAlign w:val="center"/>
          </w:tcPr>
          <w:p w14:paraId="0CCE6335" w14:textId="77777777" w:rsidR="00AE69BD" w:rsidRDefault="00AE69BD" w:rsidP="00AA6BF9">
            <w:pPr>
              <w:spacing w:after="0"/>
            </w:pPr>
            <w:r>
              <w:t>2025-12-14 17:50</w:t>
            </w:r>
          </w:p>
        </w:tc>
        <w:tc>
          <w:tcPr>
            <w:tcW w:w="2250" w:type="dxa"/>
            <w:vAlign w:val="center"/>
          </w:tcPr>
          <w:p w14:paraId="64C09F2D" w14:textId="77777777" w:rsidR="00AE69BD" w:rsidRDefault="00AE69BD" w:rsidP="00AA6BF9">
            <w:pPr>
              <w:spacing w:after="0"/>
            </w:pPr>
            <w:r>
              <w:t>6</w:t>
            </w:r>
          </w:p>
        </w:tc>
        <w:tc>
          <w:tcPr>
            <w:tcW w:w="2415" w:type="dxa"/>
            <w:vAlign w:val="center"/>
          </w:tcPr>
          <w:p w14:paraId="4CA760A8" w14:textId="77777777" w:rsidR="00AE69BD" w:rsidRDefault="00AE69BD" w:rsidP="00AA6BF9">
            <w:pPr>
              <w:spacing w:after="0"/>
            </w:pPr>
            <w:r>
              <w:t>4</w:t>
            </w:r>
          </w:p>
        </w:tc>
      </w:tr>
    </w:tbl>
    <w:p w14:paraId="7E71C794" w14:textId="77777777" w:rsidR="00AE69BD" w:rsidRDefault="00AE69BD" w:rsidP="00AE69BD">
      <w:pPr>
        <w:ind w:left="360"/>
        <w:jc w:val="both"/>
      </w:pPr>
    </w:p>
    <w:p w14:paraId="6E026256" w14:textId="77777777" w:rsidR="00AE69BD" w:rsidRDefault="00AE69BD" w:rsidP="00AE69BD">
      <w:pPr>
        <w:ind w:left="360" w:firstLine="540"/>
        <w:jc w:val="both"/>
      </w:pPr>
      <w:r>
        <w:t>Data aktivitas harian berisi jenis aktivitas dan durasi aktivitas yang dilakukan pengguna, sedangkan data preferensi berisi bobot dan ambang batas keputusan yang digunakan dalam perhitungan analitik preskriptif.</w:t>
      </w:r>
    </w:p>
    <w:p w14:paraId="6C837AE5" w14:textId="0C667D5F" w:rsidR="00AE69BD" w:rsidRPr="002429E1" w:rsidRDefault="00AE69BD" w:rsidP="00AE69BD">
      <w:pPr>
        <w:pStyle w:val="Heading3"/>
        <w:spacing w:before="0" w:after="200"/>
        <w:ind w:left="360"/>
        <w:rPr>
          <w:rFonts w:asciiTheme="minorHAnsi" w:eastAsiaTheme="minorEastAsia" w:hAnsiTheme="minorHAnsi" w:cstheme="minorBidi"/>
          <w:color w:val="auto"/>
        </w:rPr>
      </w:pPr>
      <w:bookmarkStart w:id="35" w:name="_Toc217252320"/>
      <w:bookmarkStart w:id="36" w:name="_Toc218276628"/>
      <w:r w:rsidRPr="43DFE323">
        <w:rPr>
          <w:rFonts w:asciiTheme="minorHAnsi" w:eastAsiaTheme="minorEastAsia" w:hAnsiTheme="minorHAnsi" w:cstheme="minorBidi"/>
          <w:color w:val="auto"/>
        </w:rPr>
        <w:t>2.</w:t>
      </w:r>
      <w:r w:rsidR="00085D13">
        <w:rPr>
          <w:rFonts w:asciiTheme="minorHAnsi" w:eastAsiaTheme="minorEastAsia" w:hAnsiTheme="minorHAnsi" w:cstheme="minorBidi"/>
          <w:color w:val="auto"/>
        </w:rPr>
        <w:t>5</w:t>
      </w:r>
      <w:r w:rsidRPr="43DFE323">
        <w:rPr>
          <w:rFonts w:asciiTheme="minorHAnsi" w:eastAsiaTheme="minorEastAsia" w:hAnsiTheme="minorHAnsi" w:cstheme="minorBidi"/>
          <w:color w:val="auto"/>
        </w:rPr>
        <w:t xml:space="preserve">.3 </w:t>
      </w:r>
      <w:r w:rsidR="005735E8">
        <w:rPr>
          <w:rFonts w:asciiTheme="minorHAnsi" w:eastAsiaTheme="minorEastAsia" w:hAnsiTheme="minorHAnsi" w:cstheme="minorBidi"/>
          <w:color w:val="auto"/>
        </w:rPr>
        <w:tab/>
      </w:r>
      <w:r w:rsidRPr="43DFE323">
        <w:rPr>
          <w:rFonts w:asciiTheme="minorHAnsi" w:eastAsiaTheme="minorEastAsia" w:hAnsiTheme="minorHAnsi" w:cstheme="minorBidi"/>
          <w:color w:val="auto"/>
        </w:rPr>
        <w:t>Dataset Eksternal (API Lingkungan)</w:t>
      </w:r>
      <w:bookmarkEnd w:id="35"/>
      <w:bookmarkEnd w:id="36"/>
    </w:p>
    <w:p w14:paraId="0B0E9490" w14:textId="77777777" w:rsidR="00AE69BD" w:rsidRDefault="00AE69BD" w:rsidP="00AE69BD">
      <w:pPr>
        <w:ind w:left="360" w:firstLine="540"/>
        <w:jc w:val="both"/>
      </w:pPr>
      <w:r>
        <w:t>Dataset eksternal digunakan untuk memperoleh data kontekstual yang tidak tersedia dalam sistem internal. Data cuaca dan kualitas udara diperoleh melalui layanan API resmi untuk merepresentasikan kondisi lingkungan di sekitar pengguna. Penelitian menunjukkan bahwa integrasi data eksternal merupakan elemen penting dalam sistem pendukung keputusan karena faktor lingkungan dapat memengaruhi kondisi fisik dan kebutuhan mandi pengguna (Harby, 2025).</w:t>
      </w:r>
    </w:p>
    <w:p w14:paraId="4966050B" w14:textId="77777777" w:rsidR="00AE69BD" w:rsidRDefault="00AE69BD" w:rsidP="00AE69BD">
      <w:pPr>
        <w:ind w:left="360"/>
        <w:jc w:val="both"/>
      </w:pPr>
      <w:r>
        <w:t>A. Contoh Data API BMKG</w:t>
      </w:r>
      <w:r>
        <w:tab/>
      </w:r>
    </w:p>
    <w:p w14:paraId="69DC61B1" w14:textId="561D1323" w:rsidR="00AE69BD" w:rsidRPr="003179DF" w:rsidRDefault="00AE69BD" w:rsidP="00AE69BD">
      <w:pPr>
        <w:pStyle w:val="Caption"/>
        <w:jc w:val="center"/>
        <w:rPr>
          <w:b w:val="0"/>
          <w:bCs w:val="0"/>
          <w:i/>
          <w:iCs/>
          <w:color w:val="auto"/>
        </w:rPr>
      </w:pPr>
      <w:bookmarkStart w:id="37" w:name="_Toc218276846"/>
      <w:r w:rsidRPr="00ED5848">
        <w:rPr>
          <w:b w:val="0"/>
          <w:bCs w:val="0"/>
          <w:i/>
          <w:iCs/>
          <w:color w:val="auto"/>
        </w:rPr>
        <w:t xml:space="preserve">Tabel </w:t>
      </w:r>
      <w:r>
        <w:rPr>
          <w:b w:val="0"/>
          <w:bCs w:val="0"/>
          <w:i/>
          <w:iCs/>
          <w:color w:val="auto"/>
        </w:rPr>
        <w:t>2.</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6</w:t>
      </w:r>
      <w:r w:rsidRPr="00ED5848">
        <w:rPr>
          <w:b w:val="0"/>
          <w:bCs w:val="0"/>
          <w:i/>
          <w:iCs/>
          <w:color w:val="auto"/>
        </w:rPr>
        <w:fldChar w:fldCharType="end"/>
      </w:r>
      <w:r w:rsidRPr="00ED5848">
        <w:rPr>
          <w:b w:val="0"/>
          <w:bCs w:val="0"/>
          <w:i/>
          <w:iCs/>
          <w:color w:val="auto"/>
        </w:rPr>
        <w:t xml:space="preserve"> </w:t>
      </w:r>
      <w:r>
        <w:rPr>
          <w:b w:val="0"/>
          <w:bCs w:val="0"/>
          <w:i/>
          <w:iCs/>
          <w:color w:val="auto"/>
        </w:rPr>
        <w:t>Contoh Data API BMKG</w:t>
      </w:r>
      <w:bookmarkEnd w:id="37"/>
    </w:p>
    <w:tbl>
      <w:tblPr>
        <w:tblStyle w:val="TableGrid"/>
        <w:tblW w:w="0" w:type="auto"/>
        <w:jc w:val="center"/>
        <w:tblLook w:val="06A0" w:firstRow="1" w:lastRow="0" w:firstColumn="1" w:lastColumn="0" w:noHBand="1" w:noVBand="1"/>
      </w:tblPr>
      <w:tblGrid>
        <w:gridCol w:w="7605"/>
      </w:tblGrid>
      <w:tr w:rsidR="00AE69BD" w14:paraId="5F5A8D13" w14:textId="77777777" w:rsidTr="00AA6BF9">
        <w:trPr>
          <w:trHeight w:val="300"/>
          <w:jc w:val="center"/>
        </w:trPr>
        <w:tc>
          <w:tcPr>
            <w:tcW w:w="7605" w:type="dxa"/>
          </w:tcPr>
          <w:p w14:paraId="469CB651" w14:textId="77777777" w:rsidR="00AE69BD" w:rsidRDefault="00AE69BD" w:rsidP="00AA6BF9">
            <w:pPr>
              <w:jc w:val="both"/>
            </w:pPr>
            <w:r>
              <w:t>{</w:t>
            </w:r>
          </w:p>
          <w:p w14:paraId="050B144D" w14:textId="77777777" w:rsidR="00AE69BD" w:rsidRDefault="00AE69BD" w:rsidP="00AA6BF9">
            <w:pPr>
              <w:jc w:val="both"/>
            </w:pPr>
            <w:r>
              <w:t xml:space="preserve">            "datetime": "2025-12-14T00:00:00Z",</w:t>
            </w:r>
          </w:p>
          <w:p w14:paraId="15167D68" w14:textId="77777777" w:rsidR="00AE69BD" w:rsidRDefault="00AE69BD" w:rsidP="00AA6BF9">
            <w:pPr>
              <w:jc w:val="both"/>
            </w:pPr>
            <w:r>
              <w:t xml:space="preserve">            "t": 26,</w:t>
            </w:r>
          </w:p>
          <w:p w14:paraId="1AD5B16F" w14:textId="77777777" w:rsidR="00AE69BD" w:rsidRDefault="00AE69BD" w:rsidP="00AA6BF9">
            <w:pPr>
              <w:jc w:val="both"/>
            </w:pPr>
            <w:r>
              <w:t xml:space="preserve">            "tcc": 100,</w:t>
            </w:r>
          </w:p>
          <w:p w14:paraId="1304C113" w14:textId="77777777" w:rsidR="00AE69BD" w:rsidRDefault="00AE69BD" w:rsidP="00AA6BF9">
            <w:pPr>
              <w:jc w:val="both"/>
            </w:pPr>
            <w:r>
              <w:t xml:space="preserve">            "tp": 0.2,</w:t>
            </w:r>
          </w:p>
          <w:p w14:paraId="386FAFE6" w14:textId="77777777" w:rsidR="00AE69BD" w:rsidRDefault="00AE69BD" w:rsidP="00AA6BF9">
            <w:pPr>
              <w:jc w:val="both"/>
            </w:pPr>
            <w:r>
              <w:t xml:space="preserve">            "weather": 60,</w:t>
            </w:r>
          </w:p>
          <w:p w14:paraId="2FBBD4A9" w14:textId="77777777" w:rsidR="00AE69BD" w:rsidRDefault="00AE69BD" w:rsidP="00AA6BF9">
            <w:pPr>
              <w:jc w:val="both"/>
            </w:pPr>
            <w:r>
              <w:t xml:space="preserve">            "weather_desc": "Hujan Ringan",</w:t>
            </w:r>
          </w:p>
          <w:p w14:paraId="53DA2385" w14:textId="77777777" w:rsidR="00AE69BD" w:rsidRDefault="00AE69BD" w:rsidP="00AA6BF9">
            <w:pPr>
              <w:jc w:val="both"/>
            </w:pPr>
            <w:r>
              <w:t xml:space="preserve">            "weather_desc_en": "Light Rain",</w:t>
            </w:r>
          </w:p>
          <w:p w14:paraId="72919422" w14:textId="77777777" w:rsidR="00AE69BD" w:rsidRDefault="00AE69BD" w:rsidP="00AA6BF9">
            <w:pPr>
              <w:jc w:val="both"/>
            </w:pPr>
            <w:r>
              <w:lastRenderedPageBreak/>
              <w:t xml:space="preserve">            "wd_deg": 14,</w:t>
            </w:r>
          </w:p>
          <w:p w14:paraId="55ECCEFE" w14:textId="77777777" w:rsidR="00AE69BD" w:rsidRDefault="00AE69BD" w:rsidP="00AA6BF9">
            <w:pPr>
              <w:jc w:val="both"/>
            </w:pPr>
            <w:r>
              <w:t xml:space="preserve">            "wd": "N",</w:t>
            </w:r>
          </w:p>
          <w:p w14:paraId="78CDBCD0" w14:textId="77777777" w:rsidR="00AE69BD" w:rsidRDefault="00AE69BD" w:rsidP="00AA6BF9">
            <w:pPr>
              <w:jc w:val="both"/>
            </w:pPr>
            <w:r>
              <w:t xml:space="preserve">            "wd_to": "S",</w:t>
            </w:r>
          </w:p>
          <w:p w14:paraId="07D16FE7" w14:textId="77777777" w:rsidR="00AE69BD" w:rsidRDefault="00AE69BD" w:rsidP="00AA6BF9">
            <w:pPr>
              <w:jc w:val="both"/>
            </w:pPr>
            <w:r>
              <w:t xml:space="preserve">            "ws": 8.1,</w:t>
            </w:r>
          </w:p>
          <w:p w14:paraId="08BE999C" w14:textId="77777777" w:rsidR="00AE69BD" w:rsidRDefault="00AE69BD" w:rsidP="00AA6BF9">
            <w:pPr>
              <w:jc w:val="both"/>
            </w:pPr>
            <w:r>
              <w:t xml:space="preserve">            "hu": 86,</w:t>
            </w:r>
          </w:p>
          <w:p w14:paraId="13179AFD" w14:textId="77777777" w:rsidR="00AE69BD" w:rsidRDefault="00AE69BD" w:rsidP="00AA6BF9">
            <w:pPr>
              <w:jc w:val="both"/>
            </w:pPr>
            <w:r>
              <w:t xml:space="preserve">            "vs": 9999,</w:t>
            </w:r>
          </w:p>
          <w:p w14:paraId="0BA1A0EC" w14:textId="77777777" w:rsidR="00AE69BD" w:rsidRDefault="00AE69BD" w:rsidP="00AA6BF9">
            <w:pPr>
              <w:jc w:val="both"/>
            </w:pPr>
            <w:r>
              <w:t xml:space="preserve">            "vs_text": "&lt; 10 km",</w:t>
            </w:r>
          </w:p>
          <w:p w14:paraId="52A73C60" w14:textId="77777777" w:rsidR="00AE69BD" w:rsidRDefault="00AE69BD" w:rsidP="00AA6BF9">
            <w:pPr>
              <w:jc w:val="both"/>
            </w:pPr>
            <w:r>
              <w:t xml:space="preserve">            "time_index": "11-12",</w:t>
            </w:r>
          </w:p>
          <w:p w14:paraId="74C40304" w14:textId="77777777" w:rsidR="00AE69BD" w:rsidRDefault="00AE69BD" w:rsidP="00AA6BF9">
            <w:pPr>
              <w:jc w:val="both"/>
            </w:pPr>
            <w:r>
              <w:t xml:space="preserve">            "analysis_date": "2025-12-13T12:00:00",</w:t>
            </w:r>
          </w:p>
          <w:p w14:paraId="1EB4AFFC" w14:textId="77777777" w:rsidR="00AE69BD" w:rsidRDefault="00AE69BD" w:rsidP="00AA6BF9">
            <w:pPr>
              <w:jc w:val="both"/>
            </w:pPr>
            <w:r>
              <w:t xml:space="preserve">            "image": "https://api-apps.bmkg.go.id/storage/icon/cuaca/hujan ringan-pm.svg",</w:t>
            </w:r>
          </w:p>
          <w:p w14:paraId="14D01005" w14:textId="77777777" w:rsidR="00AE69BD" w:rsidRDefault="00AE69BD" w:rsidP="00AA6BF9">
            <w:pPr>
              <w:jc w:val="both"/>
            </w:pPr>
            <w:r>
              <w:t xml:space="preserve">            "utc_datetime": "2025-12-14 00:00:00",</w:t>
            </w:r>
          </w:p>
          <w:p w14:paraId="0D034F82" w14:textId="77777777" w:rsidR="00AE69BD" w:rsidRDefault="00AE69BD" w:rsidP="00AA6BF9">
            <w:pPr>
              <w:jc w:val="both"/>
            </w:pPr>
            <w:r>
              <w:t xml:space="preserve">            "local_datetime": "2025-12-14 08:00:00",</w:t>
            </w:r>
          </w:p>
          <w:p w14:paraId="530DF0D6" w14:textId="77777777" w:rsidR="00AE69BD" w:rsidRDefault="00AE69BD" w:rsidP="00AA6BF9">
            <w:pPr>
              <w:jc w:val="both"/>
            </w:pPr>
            <w:r>
              <w:t xml:space="preserve">            "source": "amandemen"</w:t>
            </w:r>
          </w:p>
          <w:p w14:paraId="58DD2DF0" w14:textId="77777777" w:rsidR="00AE69BD" w:rsidRDefault="00AE69BD" w:rsidP="00AA6BF9">
            <w:pPr>
              <w:jc w:val="both"/>
            </w:pPr>
            <w:r>
              <w:t xml:space="preserve">          },</w:t>
            </w:r>
          </w:p>
          <w:p w14:paraId="3838351E" w14:textId="77777777" w:rsidR="00AE69BD" w:rsidRDefault="00AE69BD" w:rsidP="00AA6BF9">
            <w:pPr>
              <w:jc w:val="both"/>
            </w:pPr>
          </w:p>
        </w:tc>
      </w:tr>
    </w:tbl>
    <w:p w14:paraId="2FE2EF30" w14:textId="77777777" w:rsidR="00AE69BD" w:rsidRDefault="00AE69BD" w:rsidP="00AE69BD">
      <w:pPr>
        <w:jc w:val="both"/>
      </w:pPr>
    </w:p>
    <w:p w14:paraId="2FFEE3BF" w14:textId="77777777" w:rsidR="00AE69BD" w:rsidRDefault="00AE69BD" w:rsidP="00AE69BD">
      <w:pPr>
        <w:ind w:left="360"/>
        <w:jc w:val="both"/>
      </w:pPr>
      <w:r>
        <w:t>B. Contoh Data API AQICN</w:t>
      </w:r>
    </w:p>
    <w:p w14:paraId="6073F206" w14:textId="3FCD4944" w:rsidR="00AE69BD" w:rsidRPr="0004001D" w:rsidRDefault="00AE69BD" w:rsidP="00AE69BD">
      <w:pPr>
        <w:pStyle w:val="Caption"/>
        <w:jc w:val="center"/>
        <w:rPr>
          <w:b w:val="0"/>
          <w:bCs w:val="0"/>
          <w:i/>
          <w:iCs/>
          <w:color w:val="auto"/>
        </w:rPr>
      </w:pPr>
      <w:bookmarkStart w:id="38" w:name="_Toc218276847"/>
      <w:r w:rsidRPr="00ED5848">
        <w:rPr>
          <w:b w:val="0"/>
          <w:bCs w:val="0"/>
          <w:i/>
          <w:iCs/>
          <w:color w:val="auto"/>
        </w:rPr>
        <w:t xml:space="preserve">Tabel </w:t>
      </w:r>
      <w:r>
        <w:rPr>
          <w:b w:val="0"/>
          <w:bCs w:val="0"/>
          <w:i/>
          <w:iCs/>
          <w:color w:val="auto"/>
        </w:rPr>
        <w:t>2.</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7</w:t>
      </w:r>
      <w:r w:rsidRPr="00ED5848">
        <w:rPr>
          <w:b w:val="0"/>
          <w:bCs w:val="0"/>
          <w:i/>
          <w:iCs/>
          <w:color w:val="auto"/>
        </w:rPr>
        <w:fldChar w:fldCharType="end"/>
      </w:r>
      <w:r w:rsidRPr="00ED5848">
        <w:rPr>
          <w:b w:val="0"/>
          <w:bCs w:val="0"/>
          <w:i/>
          <w:iCs/>
          <w:color w:val="auto"/>
        </w:rPr>
        <w:t xml:space="preserve"> </w:t>
      </w:r>
      <w:r>
        <w:rPr>
          <w:b w:val="0"/>
          <w:bCs w:val="0"/>
          <w:i/>
          <w:iCs/>
          <w:color w:val="auto"/>
        </w:rPr>
        <w:t>Contoh Data API AQICN</w:t>
      </w:r>
      <w:bookmarkEnd w:id="38"/>
    </w:p>
    <w:tbl>
      <w:tblPr>
        <w:tblStyle w:val="TableGrid"/>
        <w:tblW w:w="0" w:type="auto"/>
        <w:jc w:val="center"/>
        <w:tblLook w:val="06A0" w:firstRow="1" w:lastRow="0" w:firstColumn="1" w:lastColumn="0" w:noHBand="1" w:noVBand="1"/>
      </w:tblPr>
      <w:tblGrid>
        <w:gridCol w:w="7620"/>
      </w:tblGrid>
      <w:tr w:rsidR="00AE69BD" w14:paraId="51C02F2A" w14:textId="77777777" w:rsidTr="00AA6BF9">
        <w:trPr>
          <w:trHeight w:val="300"/>
          <w:jc w:val="center"/>
        </w:trPr>
        <w:tc>
          <w:tcPr>
            <w:tcW w:w="7620" w:type="dxa"/>
          </w:tcPr>
          <w:p w14:paraId="5B18AFA3" w14:textId="77777777" w:rsidR="00AE69BD" w:rsidRDefault="00AE69BD" w:rsidP="00AA6BF9">
            <w:r>
              <w:t>{</w:t>
            </w:r>
          </w:p>
          <w:p w14:paraId="5D16E9CA" w14:textId="77777777" w:rsidR="00AE69BD" w:rsidRDefault="00AE69BD" w:rsidP="00AA6BF9">
            <w:r>
              <w:t xml:space="preserve">  "status": "ok",</w:t>
            </w:r>
          </w:p>
          <w:p w14:paraId="5313C199" w14:textId="77777777" w:rsidR="00AE69BD" w:rsidRDefault="00AE69BD" w:rsidP="00AA6BF9">
            <w:r>
              <w:t xml:space="preserve">  "data": {</w:t>
            </w:r>
          </w:p>
          <w:p w14:paraId="37F6F4E8" w14:textId="77777777" w:rsidR="00AE69BD" w:rsidRDefault="00AE69BD" w:rsidP="00AA6BF9">
            <w:r>
              <w:t xml:space="preserve">    "aqi": 58,</w:t>
            </w:r>
          </w:p>
          <w:p w14:paraId="181E3875" w14:textId="77777777" w:rsidR="00AE69BD" w:rsidRDefault="00AE69BD" w:rsidP="00AA6BF9">
            <w:r>
              <w:t xml:space="preserve">    "idx": -540724,</w:t>
            </w:r>
          </w:p>
          <w:p w14:paraId="5A68A19E" w14:textId="77777777" w:rsidR="00AE69BD" w:rsidRDefault="00AE69BD" w:rsidP="00AA6BF9">
            <w:r>
              <w:t xml:space="preserve">    "attributions": [</w:t>
            </w:r>
          </w:p>
          <w:p w14:paraId="7B0CFE51" w14:textId="77777777" w:rsidR="00AE69BD" w:rsidRDefault="00AE69BD" w:rsidP="00AA6BF9">
            <w:r>
              <w:t xml:space="preserve">      {</w:t>
            </w:r>
          </w:p>
          <w:p w14:paraId="3C85540D" w14:textId="77777777" w:rsidR="00AE69BD" w:rsidRDefault="00AE69BD" w:rsidP="00AA6BF9">
            <w:r>
              <w:t xml:space="preserve">        "url": "https://www.menlhk.go.id/",</w:t>
            </w:r>
          </w:p>
          <w:p w14:paraId="61F63C7B" w14:textId="77777777" w:rsidR="00AE69BD" w:rsidRDefault="00AE69BD" w:rsidP="00AA6BF9">
            <w:r>
              <w:t xml:space="preserve">        "name": "Kementerian Lingkungan Hidup Dan Kehutanan",</w:t>
            </w:r>
          </w:p>
          <w:p w14:paraId="3E7B18A5" w14:textId="77777777" w:rsidR="00AE69BD" w:rsidRDefault="00AE69BD" w:rsidP="00AA6BF9">
            <w:r>
              <w:t xml:space="preserve">        "station": "kabupaten_banjar"</w:t>
            </w:r>
          </w:p>
          <w:p w14:paraId="136D433E" w14:textId="77777777" w:rsidR="00AE69BD" w:rsidRDefault="00AE69BD" w:rsidP="00AA6BF9">
            <w:r>
              <w:t xml:space="preserve">      },</w:t>
            </w:r>
          </w:p>
          <w:p w14:paraId="61B95812" w14:textId="77777777" w:rsidR="00AE69BD" w:rsidRDefault="00AE69BD" w:rsidP="00AA6BF9">
            <w:r>
              <w:t xml:space="preserve">      {</w:t>
            </w:r>
          </w:p>
          <w:p w14:paraId="1E748D5F" w14:textId="77777777" w:rsidR="00AE69BD" w:rsidRDefault="00AE69BD" w:rsidP="00AA6BF9">
            <w:r>
              <w:t xml:space="preserve">        "url": "https://waqi.info/",</w:t>
            </w:r>
          </w:p>
          <w:p w14:paraId="78603F63" w14:textId="77777777" w:rsidR="00AE69BD" w:rsidRDefault="00AE69BD" w:rsidP="00AA6BF9">
            <w:r>
              <w:t xml:space="preserve">        "name": "World Air Quality Index Project"</w:t>
            </w:r>
          </w:p>
          <w:p w14:paraId="1F6CBCEA" w14:textId="77777777" w:rsidR="00AE69BD" w:rsidRDefault="00AE69BD" w:rsidP="00AA6BF9">
            <w:r>
              <w:t xml:space="preserve">      }</w:t>
            </w:r>
          </w:p>
          <w:p w14:paraId="299831E7" w14:textId="77777777" w:rsidR="00AE69BD" w:rsidRDefault="00AE69BD" w:rsidP="00AA6BF9">
            <w:r>
              <w:t xml:space="preserve">    ],</w:t>
            </w:r>
          </w:p>
          <w:p w14:paraId="4EBF3D0A" w14:textId="77777777" w:rsidR="00AE69BD" w:rsidRDefault="00AE69BD" w:rsidP="00AA6BF9">
            <w:r>
              <w:t xml:space="preserve">    "city": {</w:t>
            </w:r>
          </w:p>
          <w:p w14:paraId="19958579" w14:textId="77777777" w:rsidR="00AE69BD" w:rsidRDefault="00AE69BD" w:rsidP="00AA6BF9">
            <w:r>
              <w:t xml:space="preserve">      "geo": [</w:t>
            </w:r>
          </w:p>
          <w:p w14:paraId="182E2875" w14:textId="77777777" w:rsidR="00AE69BD" w:rsidRDefault="00AE69BD" w:rsidP="00AA6BF9">
            <w:r>
              <w:t xml:space="preserve">        -3.426140069961548,</w:t>
            </w:r>
          </w:p>
          <w:p w14:paraId="3DD2DE81" w14:textId="77777777" w:rsidR="00AE69BD" w:rsidRDefault="00AE69BD" w:rsidP="00AA6BF9">
            <w:r>
              <w:t xml:space="preserve">        114.87999725341797</w:t>
            </w:r>
          </w:p>
          <w:p w14:paraId="5DAED813" w14:textId="77777777" w:rsidR="00AE69BD" w:rsidRDefault="00AE69BD" w:rsidP="00AA6BF9">
            <w:r>
              <w:t xml:space="preserve">      ],</w:t>
            </w:r>
          </w:p>
          <w:p w14:paraId="17A4293F" w14:textId="77777777" w:rsidR="00AE69BD" w:rsidRDefault="00AE69BD" w:rsidP="00AA6BF9">
            <w:r>
              <w:t xml:space="preserve">      "name": "Kabupaten Banjar",</w:t>
            </w:r>
          </w:p>
          <w:p w14:paraId="0FCF0F49" w14:textId="77777777" w:rsidR="00AE69BD" w:rsidRDefault="00AE69BD" w:rsidP="00AA6BF9">
            <w:r>
              <w:t xml:space="preserve">      "url": "https://aqicn.org/station/@540724",</w:t>
            </w:r>
          </w:p>
          <w:p w14:paraId="158A1C3E" w14:textId="77777777" w:rsidR="00AE69BD" w:rsidRDefault="00AE69BD" w:rsidP="00AA6BF9">
            <w:r>
              <w:t xml:space="preserve">      "location": "Bincau, Banjar, South Kalimantan, Kalimantan, 70613, Indonesia"</w:t>
            </w:r>
          </w:p>
          <w:p w14:paraId="6E6A3D41" w14:textId="77777777" w:rsidR="00AE69BD" w:rsidRDefault="00AE69BD" w:rsidP="00AA6BF9">
            <w:r>
              <w:t xml:space="preserve">    },</w:t>
            </w:r>
          </w:p>
          <w:p w14:paraId="7CBCD26F" w14:textId="77777777" w:rsidR="00AE69BD" w:rsidRDefault="00AE69BD" w:rsidP="00AA6BF9">
            <w:r>
              <w:t xml:space="preserve">    "dominentpol": "pm25",</w:t>
            </w:r>
          </w:p>
          <w:p w14:paraId="72E1D4D9" w14:textId="77777777" w:rsidR="00AE69BD" w:rsidRDefault="00AE69BD" w:rsidP="00AA6BF9">
            <w:r>
              <w:t xml:space="preserve">    "iaqi": {</w:t>
            </w:r>
          </w:p>
          <w:p w14:paraId="5CAF71A8" w14:textId="77777777" w:rsidR="00AE69BD" w:rsidRDefault="00AE69BD" w:rsidP="00AA6BF9">
            <w:r>
              <w:t xml:space="preserve">      "co": {</w:t>
            </w:r>
          </w:p>
          <w:p w14:paraId="51A8185D" w14:textId="77777777" w:rsidR="00AE69BD" w:rsidRDefault="00AE69BD" w:rsidP="00AA6BF9">
            <w:r>
              <w:t xml:space="preserve">        "v": 0</w:t>
            </w:r>
          </w:p>
          <w:p w14:paraId="38BB9BED" w14:textId="77777777" w:rsidR="00AE69BD" w:rsidRDefault="00AE69BD" w:rsidP="00AA6BF9">
            <w:r>
              <w:t xml:space="preserve">      },</w:t>
            </w:r>
          </w:p>
          <w:p w14:paraId="10599B68" w14:textId="77777777" w:rsidR="00AE69BD" w:rsidRDefault="00AE69BD" w:rsidP="00AA6BF9">
            <w:r>
              <w:t xml:space="preserve">      "no2": {</w:t>
            </w:r>
          </w:p>
          <w:p w14:paraId="58ABA31F" w14:textId="77777777" w:rsidR="00AE69BD" w:rsidRDefault="00AE69BD" w:rsidP="00AA6BF9">
            <w:r>
              <w:lastRenderedPageBreak/>
              <w:t xml:space="preserve">        "v": 5</w:t>
            </w:r>
          </w:p>
          <w:p w14:paraId="4B9DBAE5" w14:textId="77777777" w:rsidR="00AE69BD" w:rsidRDefault="00AE69BD" w:rsidP="00AA6BF9">
            <w:r>
              <w:t xml:space="preserve">      },</w:t>
            </w:r>
          </w:p>
          <w:p w14:paraId="7D17CCD6" w14:textId="77777777" w:rsidR="00AE69BD" w:rsidRDefault="00AE69BD" w:rsidP="00AA6BF9">
            <w:r>
              <w:t xml:space="preserve">      "o3": {</w:t>
            </w:r>
          </w:p>
          <w:p w14:paraId="151A324B" w14:textId="77777777" w:rsidR="00AE69BD" w:rsidRDefault="00AE69BD" w:rsidP="00AA6BF9">
            <w:r>
              <w:t xml:space="preserve">        "v": 4</w:t>
            </w:r>
          </w:p>
          <w:p w14:paraId="29082729" w14:textId="77777777" w:rsidR="00AE69BD" w:rsidRDefault="00AE69BD" w:rsidP="00AA6BF9">
            <w:r>
              <w:t xml:space="preserve">      },</w:t>
            </w:r>
          </w:p>
          <w:p w14:paraId="38D32769" w14:textId="77777777" w:rsidR="00AE69BD" w:rsidRDefault="00AE69BD" w:rsidP="00AA6BF9">
            <w:r>
              <w:t xml:space="preserve">      "pm10": {</w:t>
            </w:r>
          </w:p>
          <w:p w14:paraId="179BC6FB" w14:textId="77777777" w:rsidR="00AE69BD" w:rsidRDefault="00AE69BD" w:rsidP="00AA6BF9">
            <w:r>
              <w:t xml:space="preserve">        "v": 36</w:t>
            </w:r>
          </w:p>
          <w:p w14:paraId="4E2D4ADF" w14:textId="77777777" w:rsidR="00AE69BD" w:rsidRDefault="00AE69BD" w:rsidP="00AA6BF9">
            <w:r>
              <w:t xml:space="preserve">      },</w:t>
            </w:r>
          </w:p>
          <w:p w14:paraId="3A9E35FD" w14:textId="77777777" w:rsidR="00AE69BD" w:rsidRDefault="00AE69BD" w:rsidP="00AA6BF9">
            <w:r>
              <w:t xml:space="preserve">      "pm25": {</w:t>
            </w:r>
          </w:p>
          <w:p w14:paraId="6289F0BE" w14:textId="77777777" w:rsidR="00AE69BD" w:rsidRDefault="00AE69BD" w:rsidP="00AA6BF9">
            <w:r>
              <w:t xml:space="preserve">        "v": 58</w:t>
            </w:r>
          </w:p>
          <w:p w14:paraId="60E58DF3" w14:textId="77777777" w:rsidR="00AE69BD" w:rsidRDefault="00AE69BD" w:rsidP="00AA6BF9">
            <w:r>
              <w:t xml:space="preserve">      },</w:t>
            </w:r>
          </w:p>
          <w:p w14:paraId="618396D1" w14:textId="77777777" w:rsidR="00AE69BD" w:rsidRDefault="00AE69BD" w:rsidP="00AA6BF9">
            <w:r>
              <w:t xml:space="preserve">      "so2": {</w:t>
            </w:r>
          </w:p>
          <w:p w14:paraId="103DAD37" w14:textId="77777777" w:rsidR="00AE69BD" w:rsidRDefault="00AE69BD" w:rsidP="00AA6BF9">
            <w:r>
              <w:t xml:space="preserve">        "v": 4</w:t>
            </w:r>
          </w:p>
          <w:p w14:paraId="292ACFED" w14:textId="77777777" w:rsidR="00AE69BD" w:rsidRDefault="00AE69BD" w:rsidP="00AA6BF9">
            <w:r>
              <w:t xml:space="preserve">      }</w:t>
            </w:r>
          </w:p>
          <w:p w14:paraId="6A7792BC" w14:textId="77777777" w:rsidR="00AE69BD" w:rsidRDefault="00AE69BD" w:rsidP="00AA6BF9">
            <w:r>
              <w:t xml:space="preserve">    },</w:t>
            </w:r>
          </w:p>
          <w:p w14:paraId="084515C2" w14:textId="77777777" w:rsidR="00AE69BD" w:rsidRDefault="00AE69BD" w:rsidP="00AA6BF9">
            <w:r>
              <w:t xml:space="preserve">    "time": {</w:t>
            </w:r>
          </w:p>
          <w:p w14:paraId="5D6076B0" w14:textId="77777777" w:rsidR="00AE69BD" w:rsidRDefault="00AE69BD" w:rsidP="00AA6BF9">
            <w:r>
              <w:t xml:space="preserve">      "s": "2025-12-14 11:00:00",</w:t>
            </w:r>
          </w:p>
          <w:p w14:paraId="58B61527" w14:textId="77777777" w:rsidR="00AE69BD" w:rsidRDefault="00AE69BD" w:rsidP="00AA6BF9">
            <w:r>
              <w:t xml:space="preserve">      "tz": "+08:00",</w:t>
            </w:r>
          </w:p>
          <w:p w14:paraId="5C56637D" w14:textId="77777777" w:rsidR="00AE69BD" w:rsidRDefault="00AE69BD" w:rsidP="00AA6BF9">
            <w:r>
              <w:t xml:space="preserve">      "v": 1765681200,</w:t>
            </w:r>
          </w:p>
          <w:p w14:paraId="7933A8F2" w14:textId="77777777" w:rsidR="00AE69BD" w:rsidRDefault="00AE69BD" w:rsidP="00AA6BF9">
            <w:r>
              <w:t xml:space="preserve">      "iso": "2025-12-14T03:00:00Z"</w:t>
            </w:r>
          </w:p>
          <w:p w14:paraId="4DE53364" w14:textId="77777777" w:rsidR="00AE69BD" w:rsidRDefault="00AE69BD" w:rsidP="00AA6BF9">
            <w:r>
              <w:t xml:space="preserve">    }</w:t>
            </w:r>
          </w:p>
          <w:p w14:paraId="6CF15752" w14:textId="77777777" w:rsidR="00AE69BD" w:rsidRDefault="00AE69BD" w:rsidP="00AA6BF9">
            <w:r>
              <w:t xml:space="preserve">  }</w:t>
            </w:r>
          </w:p>
          <w:p w14:paraId="01AFD662" w14:textId="77777777" w:rsidR="00AE69BD" w:rsidRDefault="00AE69BD" w:rsidP="00AA6BF9">
            <w:r>
              <w:t>}</w:t>
            </w:r>
          </w:p>
        </w:tc>
      </w:tr>
    </w:tbl>
    <w:p w14:paraId="3976D624" w14:textId="5CEECA5C" w:rsidR="00AE69BD" w:rsidRDefault="00AE69BD" w:rsidP="00AE69BD">
      <w:pPr>
        <w:spacing w:before="240" w:after="240"/>
        <w:jc w:val="both"/>
      </w:pPr>
    </w:p>
    <w:p w14:paraId="6E9DCB1B" w14:textId="310A916B" w:rsidR="004D7D9D" w:rsidRDefault="004D7D9D" w:rsidP="004D7D9D">
      <w:pPr>
        <w:pStyle w:val="Heading2"/>
        <w:rPr>
          <w:rFonts w:eastAsiaTheme="minorEastAsia" w:cstheme="minorBidi"/>
        </w:rPr>
      </w:pPr>
      <w:bookmarkStart w:id="39" w:name="_Toc218276629"/>
      <w:r w:rsidRPr="43DFE323">
        <w:rPr>
          <w:rFonts w:eastAsiaTheme="minorEastAsia" w:cstheme="minorBidi"/>
        </w:rPr>
        <w:t>2.</w:t>
      </w:r>
      <w:r w:rsidR="00F63CEE">
        <w:rPr>
          <w:rFonts w:eastAsiaTheme="minorEastAsia" w:cstheme="minorBidi"/>
        </w:rPr>
        <w:t>6</w:t>
      </w:r>
      <w:r>
        <w:tab/>
      </w:r>
      <w:r w:rsidR="00F63CEE">
        <w:rPr>
          <w:rFonts w:eastAsiaTheme="minorEastAsia" w:cstheme="minorBidi"/>
        </w:rPr>
        <w:t>Scheduling</w:t>
      </w:r>
      <w:bookmarkEnd w:id="39"/>
      <w:r w:rsidR="006179D2">
        <w:rPr>
          <w:rFonts w:eastAsiaTheme="minorEastAsia" w:cstheme="minorBidi"/>
        </w:rPr>
        <w:br/>
      </w:r>
    </w:p>
    <w:p w14:paraId="7D798B5C" w14:textId="1B286AAD" w:rsidR="006179D2" w:rsidRPr="006179D2" w:rsidRDefault="006179D2" w:rsidP="006179D2">
      <w:pPr>
        <w:pStyle w:val="Caption"/>
        <w:jc w:val="center"/>
        <w:rPr>
          <w:b w:val="0"/>
          <w:bCs w:val="0"/>
          <w:i/>
          <w:iCs/>
          <w:color w:val="auto"/>
        </w:rPr>
      </w:pPr>
      <w:bookmarkStart w:id="40" w:name="_Toc218276848"/>
      <w:r w:rsidRPr="00ED5848">
        <w:rPr>
          <w:b w:val="0"/>
          <w:bCs w:val="0"/>
          <w:i/>
          <w:iCs/>
          <w:color w:val="auto"/>
        </w:rPr>
        <w:t xml:space="preserve">Tabel </w:t>
      </w:r>
      <w:r>
        <w:rPr>
          <w:b w:val="0"/>
          <w:bCs w:val="0"/>
          <w:i/>
          <w:iCs/>
          <w:color w:val="auto"/>
        </w:rPr>
        <w:t>2.</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8</w:t>
      </w:r>
      <w:r w:rsidRPr="00ED5848">
        <w:rPr>
          <w:b w:val="0"/>
          <w:bCs w:val="0"/>
          <w:i/>
          <w:iCs/>
          <w:color w:val="auto"/>
        </w:rPr>
        <w:fldChar w:fldCharType="end"/>
      </w:r>
      <w:r w:rsidRPr="00ED5848">
        <w:rPr>
          <w:b w:val="0"/>
          <w:bCs w:val="0"/>
          <w:i/>
          <w:iCs/>
          <w:color w:val="auto"/>
        </w:rPr>
        <w:t xml:space="preserve"> </w:t>
      </w:r>
      <w:r>
        <w:rPr>
          <w:b w:val="0"/>
          <w:bCs w:val="0"/>
          <w:i/>
          <w:iCs/>
          <w:color w:val="auto"/>
        </w:rPr>
        <w:t xml:space="preserve">Jadwal </w:t>
      </w:r>
      <w:r w:rsidR="00137027">
        <w:rPr>
          <w:b w:val="0"/>
          <w:bCs w:val="0"/>
          <w:i/>
          <w:iCs/>
          <w:color w:val="auto"/>
        </w:rPr>
        <w:t>Pengambilan Data</w:t>
      </w:r>
      <w:bookmarkEnd w:id="40"/>
    </w:p>
    <w:tbl>
      <w:tblPr>
        <w:tblStyle w:val="TableGrid"/>
        <w:tblW w:w="0" w:type="auto"/>
        <w:tblLook w:val="04A0" w:firstRow="1" w:lastRow="0" w:firstColumn="1" w:lastColumn="0" w:noHBand="0" w:noVBand="1"/>
      </w:tblPr>
      <w:tblGrid>
        <w:gridCol w:w="1908"/>
        <w:gridCol w:w="1252"/>
        <w:gridCol w:w="3543"/>
        <w:gridCol w:w="2359"/>
      </w:tblGrid>
      <w:tr w:rsidR="00082B81" w:rsidRPr="000A01FD" w14:paraId="0841E6B2" w14:textId="77777777" w:rsidTr="00082B81">
        <w:tc>
          <w:tcPr>
            <w:tcW w:w="0" w:type="auto"/>
            <w:hideMark/>
          </w:tcPr>
          <w:p w14:paraId="1D0CFA98" w14:textId="77777777" w:rsidR="000A01FD" w:rsidRPr="000A01FD" w:rsidRDefault="000A01FD" w:rsidP="000A01FD">
            <w:pPr>
              <w:spacing w:before="240" w:after="240" w:line="276" w:lineRule="auto"/>
              <w:jc w:val="both"/>
              <w:rPr>
                <w:b/>
                <w:bCs/>
                <w:lang w:val="en-ID"/>
              </w:rPr>
            </w:pPr>
            <w:r w:rsidRPr="000A01FD">
              <w:rPr>
                <w:b/>
                <w:bCs/>
                <w:lang w:val="en-ID"/>
              </w:rPr>
              <w:t>Jenis Data</w:t>
            </w:r>
          </w:p>
        </w:tc>
        <w:tc>
          <w:tcPr>
            <w:tcW w:w="0" w:type="auto"/>
            <w:hideMark/>
          </w:tcPr>
          <w:p w14:paraId="15F662BA" w14:textId="77777777" w:rsidR="000A01FD" w:rsidRPr="000A01FD" w:rsidRDefault="000A01FD" w:rsidP="000A01FD">
            <w:pPr>
              <w:spacing w:before="240" w:after="240" w:line="276" w:lineRule="auto"/>
              <w:jc w:val="both"/>
              <w:rPr>
                <w:b/>
                <w:bCs/>
                <w:lang w:val="en-ID"/>
              </w:rPr>
            </w:pPr>
            <w:r w:rsidRPr="000A01FD">
              <w:rPr>
                <w:b/>
                <w:bCs/>
                <w:lang w:val="en-ID"/>
              </w:rPr>
              <w:t>Frekuensi</w:t>
            </w:r>
          </w:p>
        </w:tc>
        <w:tc>
          <w:tcPr>
            <w:tcW w:w="0" w:type="auto"/>
            <w:hideMark/>
          </w:tcPr>
          <w:p w14:paraId="28363451" w14:textId="77777777" w:rsidR="000A01FD" w:rsidRPr="000A01FD" w:rsidRDefault="000A01FD" w:rsidP="000A01FD">
            <w:pPr>
              <w:spacing w:before="240" w:after="240" w:line="276" w:lineRule="auto"/>
              <w:jc w:val="both"/>
              <w:rPr>
                <w:b/>
                <w:bCs/>
                <w:lang w:val="en-ID"/>
              </w:rPr>
            </w:pPr>
            <w:r w:rsidRPr="000A01FD">
              <w:rPr>
                <w:b/>
                <w:bCs/>
                <w:lang w:val="en-ID"/>
              </w:rPr>
              <w:t>Alasan Penjadwalan</w:t>
            </w:r>
          </w:p>
        </w:tc>
        <w:tc>
          <w:tcPr>
            <w:tcW w:w="0" w:type="auto"/>
            <w:hideMark/>
          </w:tcPr>
          <w:p w14:paraId="4281CA7D" w14:textId="77777777" w:rsidR="000A01FD" w:rsidRPr="000A01FD" w:rsidRDefault="000A01FD" w:rsidP="000A01FD">
            <w:pPr>
              <w:spacing w:before="240" w:after="240" w:line="276" w:lineRule="auto"/>
              <w:jc w:val="both"/>
              <w:rPr>
                <w:b/>
                <w:bCs/>
                <w:lang w:val="en-ID"/>
              </w:rPr>
            </w:pPr>
            <w:r w:rsidRPr="000A01FD">
              <w:rPr>
                <w:b/>
                <w:bCs/>
                <w:lang w:val="en-ID"/>
              </w:rPr>
              <w:t>Urgensi</w:t>
            </w:r>
          </w:p>
        </w:tc>
      </w:tr>
      <w:tr w:rsidR="00082B81" w:rsidRPr="000A01FD" w14:paraId="41391915" w14:textId="77777777" w:rsidTr="00082B81">
        <w:tc>
          <w:tcPr>
            <w:tcW w:w="0" w:type="auto"/>
            <w:hideMark/>
          </w:tcPr>
          <w:p w14:paraId="633BE080" w14:textId="77777777" w:rsidR="000A01FD" w:rsidRPr="000A01FD" w:rsidRDefault="000A01FD" w:rsidP="000A01FD">
            <w:pPr>
              <w:spacing w:before="240" w:after="240" w:line="276" w:lineRule="auto"/>
              <w:jc w:val="both"/>
              <w:rPr>
                <w:lang w:val="en-ID"/>
              </w:rPr>
            </w:pPr>
            <w:r w:rsidRPr="000A01FD">
              <w:rPr>
                <w:b/>
                <w:bCs/>
                <w:lang w:val="en-ID"/>
              </w:rPr>
              <w:t>Data Cuaca (BMKG API)</w:t>
            </w:r>
          </w:p>
        </w:tc>
        <w:tc>
          <w:tcPr>
            <w:tcW w:w="0" w:type="auto"/>
            <w:hideMark/>
          </w:tcPr>
          <w:p w14:paraId="0B20844A" w14:textId="77777777" w:rsidR="000A01FD" w:rsidRPr="000A01FD" w:rsidRDefault="000A01FD" w:rsidP="000A01FD">
            <w:pPr>
              <w:spacing w:before="240" w:after="240" w:line="276" w:lineRule="auto"/>
              <w:jc w:val="both"/>
              <w:rPr>
                <w:lang w:val="en-ID"/>
              </w:rPr>
            </w:pPr>
            <w:r w:rsidRPr="000A01FD">
              <w:rPr>
                <w:lang w:val="en-ID"/>
              </w:rPr>
              <w:t xml:space="preserve">Setiap </w:t>
            </w:r>
            <w:r w:rsidRPr="000A01FD">
              <w:rPr>
                <w:b/>
                <w:bCs/>
                <w:lang w:val="en-ID"/>
              </w:rPr>
              <w:t>6 jam</w:t>
            </w:r>
          </w:p>
        </w:tc>
        <w:tc>
          <w:tcPr>
            <w:tcW w:w="0" w:type="auto"/>
            <w:hideMark/>
          </w:tcPr>
          <w:p w14:paraId="797FD309" w14:textId="77777777" w:rsidR="000A01FD" w:rsidRPr="000A01FD" w:rsidRDefault="000A01FD" w:rsidP="000A01FD">
            <w:pPr>
              <w:spacing w:before="240" w:after="240" w:line="276" w:lineRule="auto"/>
              <w:jc w:val="both"/>
              <w:rPr>
                <w:lang w:val="en-ID"/>
              </w:rPr>
            </w:pPr>
            <w:r w:rsidRPr="000A01FD">
              <w:rPr>
                <w:lang w:val="en-ID"/>
              </w:rPr>
              <w:t>Data cuaca tidak berubah sangat cepat dan bersifat periodik, sehingga interval 6 jam sudah cukup untuk merepresentasikan kondisi lingkungan terkini tanpa membebani API dan infrastruktur.</w:t>
            </w:r>
          </w:p>
        </w:tc>
        <w:tc>
          <w:tcPr>
            <w:tcW w:w="0" w:type="auto"/>
            <w:hideMark/>
          </w:tcPr>
          <w:p w14:paraId="37CFFD67" w14:textId="02B5B2BD" w:rsidR="000A01FD" w:rsidRPr="000A01FD" w:rsidRDefault="000A01FD" w:rsidP="000A01FD">
            <w:pPr>
              <w:spacing w:before="240" w:after="240" w:line="276" w:lineRule="auto"/>
              <w:jc w:val="both"/>
              <w:rPr>
                <w:lang w:val="en-ID"/>
              </w:rPr>
            </w:pPr>
            <w:r w:rsidRPr="000A01FD">
              <w:rPr>
                <w:lang w:val="en-ID"/>
              </w:rPr>
              <w:t>perubahan cuaca berpengaruh pada perhitungan skor, tetapi tidak membutuhkan pembaruan real-time.</w:t>
            </w:r>
          </w:p>
        </w:tc>
      </w:tr>
      <w:tr w:rsidR="00082B81" w:rsidRPr="000A01FD" w14:paraId="24DC239E" w14:textId="77777777" w:rsidTr="00082B81">
        <w:tc>
          <w:tcPr>
            <w:tcW w:w="0" w:type="auto"/>
            <w:hideMark/>
          </w:tcPr>
          <w:p w14:paraId="46840B1A" w14:textId="77777777" w:rsidR="000A01FD" w:rsidRPr="000A01FD" w:rsidRDefault="000A01FD" w:rsidP="000A01FD">
            <w:pPr>
              <w:spacing w:before="240" w:after="240" w:line="276" w:lineRule="auto"/>
              <w:jc w:val="both"/>
              <w:rPr>
                <w:lang w:val="en-ID"/>
              </w:rPr>
            </w:pPr>
            <w:r w:rsidRPr="000A01FD">
              <w:rPr>
                <w:b/>
                <w:bCs/>
                <w:lang w:val="en-ID"/>
              </w:rPr>
              <w:t>Data Kualitas Udara (AQICN API)</w:t>
            </w:r>
          </w:p>
        </w:tc>
        <w:tc>
          <w:tcPr>
            <w:tcW w:w="0" w:type="auto"/>
            <w:hideMark/>
          </w:tcPr>
          <w:p w14:paraId="52AAC16E" w14:textId="77777777" w:rsidR="000A01FD" w:rsidRPr="000A01FD" w:rsidRDefault="000A01FD" w:rsidP="000A01FD">
            <w:pPr>
              <w:spacing w:before="240" w:after="240" w:line="276" w:lineRule="auto"/>
              <w:jc w:val="both"/>
              <w:rPr>
                <w:lang w:val="en-ID"/>
              </w:rPr>
            </w:pPr>
            <w:r w:rsidRPr="000A01FD">
              <w:rPr>
                <w:lang w:val="en-ID"/>
              </w:rPr>
              <w:t xml:space="preserve">Setiap </w:t>
            </w:r>
            <w:r w:rsidRPr="000A01FD">
              <w:rPr>
                <w:b/>
                <w:bCs/>
                <w:lang w:val="en-ID"/>
              </w:rPr>
              <w:t>6 jam</w:t>
            </w:r>
          </w:p>
        </w:tc>
        <w:tc>
          <w:tcPr>
            <w:tcW w:w="0" w:type="auto"/>
            <w:hideMark/>
          </w:tcPr>
          <w:p w14:paraId="7BCB82C2" w14:textId="77777777" w:rsidR="000A01FD" w:rsidRPr="000A01FD" w:rsidRDefault="000A01FD" w:rsidP="000A01FD">
            <w:pPr>
              <w:spacing w:before="240" w:after="240" w:line="276" w:lineRule="auto"/>
              <w:jc w:val="both"/>
              <w:rPr>
                <w:lang w:val="en-ID"/>
              </w:rPr>
            </w:pPr>
            <w:r w:rsidRPr="000A01FD">
              <w:rPr>
                <w:lang w:val="en-ID"/>
              </w:rPr>
              <w:t>Nilai AQI bersifat agregat per jam dan relatif stabil dalam rentang waktu pendek, sehingga sinkron dengan jadwal BMKG untuk menjaga konsistensi faktor lingkungan.</w:t>
            </w:r>
          </w:p>
        </w:tc>
        <w:tc>
          <w:tcPr>
            <w:tcW w:w="0" w:type="auto"/>
            <w:hideMark/>
          </w:tcPr>
          <w:p w14:paraId="49643899" w14:textId="0F96AF2A" w:rsidR="000A01FD" w:rsidRPr="000A01FD" w:rsidRDefault="000A01FD" w:rsidP="000A01FD">
            <w:pPr>
              <w:spacing w:before="240" w:after="240" w:line="276" w:lineRule="auto"/>
              <w:jc w:val="both"/>
              <w:rPr>
                <w:lang w:val="en-ID"/>
              </w:rPr>
            </w:pPr>
            <w:r w:rsidRPr="000A01FD">
              <w:rPr>
                <w:lang w:val="en-ID"/>
              </w:rPr>
              <w:t>berdampak pada skor kebersihan, namun toleran terhadap jeda pembaruan.</w:t>
            </w:r>
          </w:p>
        </w:tc>
      </w:tr>
      <w:tr w:rsidR="00082B81" w:rsidRPr="000A01FD" w14:paraId="41FEFEC0" w14:textId="77777777" w:rsidTr="00082B81">
        <w:tc>
          <w:tcPr>
            <w:tcW w:w="0" w:type="auto"/>
            <w:hideMark/>
          </w:tcPr>
          <w:p w14:paraId="2C4F3CAA" w14:textId="77777777" w:rsidR="000A01FD" w:rsidRPr="000A01FD" w:rsidRDefault="000A01FD" w:rsidP="000A01FD">
            <w:pPr>
              <w:spacing w:before="240" w:after="240" w:line="276" w:lineRule="auto"/>
              <w:jc w:val="both"/>
              <w:rPr>
                <w:lang w:val="en-ID"/>
              </w:rPr>
            </w:pPr>
            <w:r w:rsidRPr="000A01FD">
              <w:rPr>
                <w:b/>
                <w:bCs/>
                <w:lang w:val="en-ID"/>
              </w:rPr>
              <w:lastRenderedPageBreak/>
              <w:t>Data Aktivitas Manual (Spreadsheet)</w:t>
            </w:r>
          </w:p>
        </w:tc>
        <w:tc>
          <w:tcPr>
            <w:tcW w:w="0" w:type="auto"/>
            <w:hideMark/>
          </w:tcPr>
          <w:p w14:paraId="76D71E8B" w14:textId="77777777" w:rsidR="000A01FD" w:rsidRPr="000A01FD" w:rsidRDefault="000A01FD" w:rsidP="000A01FD">
            <w:pPr>
              <w:spacing w:before="240" w:after="240" w:line="276" w:lineRule="auto"/>
              <w:jc w:val="both"/>
              <w:rPr>
                <w:lang w:val="en-ID"/>
              </w:rPr>
            </w:pPr>
            <w:r w:rsidRPr="000A01FD">
              <w:rPr>
                <w:lang w:val="en-ID"/>
              </w:rPr>
              <w:t xml:space="preserve">Setiap </w:t>
            </w:r>
            <w:r w:rsidRPr="000A01FD">
              <w:rPr>
                <w:b/>
                <w:bCs/>
                <w:lang w:val="en-ID"/>
              </w:rPr>
              <w:t>1 jam</w:t>
            </w:r>
          </w:p>
        </w:tc>
        <w:tc>
          <w:tcPr>
            <w:tcW w:w="0" w:type="auto"/>
            <w:hideMark/>
          </w:tcPr>
          <w:p w14:paraId="35BBC411" w14:textId="77777777" w:rsidR="000A01FD" w:rsidRPr="000A01FD" w:rsidRDefault="000A01FD" w:rsidP="000A01FD">
            <w:pPr>
              <w:spacing w:before="240" w:after="240" w:line="276" w:lineRule="auto"/>
              <w:jc w:val="both"/>
              <w:rPr>
                <w:lang w:val="en-ID"/>
              </w:rPr>
            </w:pPr>
            <w:r w:rsidRPr="000A01FD">
              <w:rPr>
                <w:lang w:val="en-ID"/>
              </w:rPr>
              <w:t>Data ini diinput langsung oleh pengguna, sehingga sistem perlu cukup sering memeriksa perubahan agar rekomendasi mandi tetap relevan dengan aktivitas terbaru.</w:t>
            </w:r>
          </w:p>
        </w:tc>
        <w:tc>
          <w:tcPr>
            <w:tcW w:w="0" w:type="auto"/>
            <w:hideMark/>
          </w:tcPr>
          <w:p w14:paraId="7F5D8688" w14:textId="22CAA213" w:rsidR="000A01FD" w:rsidRPr="000A01FD" w:rsidRDefault="000A01FD" w:rsidP="000A01FD">
            <w:pPr>
              <w:spacing w:before="240" w:after="240" w:line="276" w:lineRule="auto"/>
              <w:jc w:val="both"/>
              <w:rPr>
                <w:lang w:val="en-ID"/>
              </w:rPr>
            </w:pPr>
            <w:r w:rsidRPr="000A01FD">
              <w:rPr>
                <w:lang w:val="en-ID"/>
              </w:rPr>
              <w:t>perubahan aktivitas langsung memengaruhi hasil preskriptif.</w:t>
            </w:r>
          </w:p>
        </w:tc>
      </w:tr>
      <w:tr w:rsidR="00082B81" w:rsidRPr="000A01FD" w14:paraId="45E9ACFF" w14:textId="77777777" w:rsidTr="00082B81">
        <w:tc>
          <w:tcPr>
            <w:tcW w:w="0" w:type="auto"/>
            <w:hideMark/>
          </w:tcPr>
          <w:p w14:paraId="6E7FE297" w14:textId="77777777" w:rsidR="000A01FD" w:rsidRPr="000A01FD" w:rsidRDefault="000A01FD" w:rsidP="000A01FD">
            <w:pPr>
              <w:spacing w:before="240" w:after="240" w:line="276" w:lineRule="auto"/>
              <w:jc w:val="both"/>
              <w:rPr>
                <w:lang w:val="en-ID"/>
              </w:rPr>
            </w:pPr>
            <w:r w:rsidRPr="000A01FD">
              <w:rPr>
                <w:b/>
                <w:bCs/>
                <w:lang w:val="en-ID"/>
              </w:rPr>
              <w:t>Data Log Mandi (Spreadsheet)</w:t>
            </w:r>
          </w:p>
        </w:tc>
        <w:tc>
          <w:tcPr>
            <w:tcW w:w="0" w:type="auto"/>
            <w:hideMark/>
          </w:tcPr>
          <w:p w14:paraId="3B24A8B3" w14:textId="77777777" w:rsidR="000A01FD" w:rsidRPr="000A01FD" w:rsidRDefault="000A01FD" w:rsidP="000A01FD">
            <w:pPr>
              <w:spacing w:before="240" w:after="240" w:line="276" w:lineRule="auto"/>
              <w:jc w:val="both"/>
              <w:rPr>
                <w:lang w:val="en-ID"/>
              </w:rPr>
            </w:pPr>
            <w:r w:rsidRPr="000A01FD">
              <w:rPr>
                <w:lang w:val="en-ID"/>
              </w:rPr>
              <w:t xml:space="preserve">Setiap </w:t>
            </w:r>
            <w:r w:rsidRPr="000A01FD">
              <w:rPr>
                <w:b/>
                <w:bCs/>
                <w:lang w:val="en-ID"/>
              </w:rPr>
              <w:t>1 jam</w:t>
            </w:r>
          </w:p>
        </w:tc>
        <w:tc>
          <w:tcPr>
            <w:tcW w:w="0" w:type="auto"/>
            <w:hideMark/>
          </w:tcPr>
          <w:p w14:paraId="0868BFF6" w14:textId="77777777" w:rsidR="000A01FD" w:rsidRPr="000A01FD" w:rsidRDefault="000A01FD" w:rsidP="000A01FD">
            <w:pPr>
              <w:spacing w:before="240" w:after="240" w:line="276" w:lineRule="auto"/>
              <w:jc w:val="both"/>
              <w:rPr>
                <w:lang w:val="en-ID"/>
              </w:rPr>
            </w:pPr>
            <w:r w:rsidRPr="000A01FD">
              <w:rPr>
                <w:lang w:val="en-ID"/>
              </w:rPr>
              <w:t>Riwayat mandi menentukan titik awal perhitungan waktu sejak mandi terakhir, sehingga keterlambatan update akan menggeser skor secara signifikan.</w:t>
            </w:r>
          </w:p>
        </w:tc>
        <w:tc>
          <w:tcPr>
            <w:tcW w:w="0" w:type="auto"/>
            <w:hideMark/>
          </w:tcPr>
          <w:p w14:paraId="3598E72E" w14:textId="52B865C7" w:rsidR="000A01FD" w:rsidRPr="000A01FD" w:rsidRDefault="000A01FD" w:rsidP="000A01FD">
            <w:pPr>
              <w:spacing w:before="240" w:after="240" w:line="276" w:lineRule="auto"/>
              <w:jc w:val="both"/>
              <w:rPr>
                <w:lang w:val="en-ID"/>
              </w:rPr>
            </w:pPr>
            <w:r w:rsidRPr="000A01FD">
              <w:rPr>
                <w:lang w:val="en-ID"/>
              </w:rPr>
              <w:t>data ini menjadi referensi utama penentuan rekomendasi mandi.</w:t>
            </w:r>
          </w:p>
        </w:tc>
      </w:tr>
      <w:tr w:rsidR="00082B81" w:rsidRPr="000A01FD" w14:paraId="3C677E3D" w14:textId="77777777" w:rsidTr="00082B81">
        <w:tc>
          <w:tcPr>
            <w:tcW w:w="0" w:type="auto"/>
            <w:hideMark/>
          </w:tcPr>
          <w:p w14:paraId="309E91F2" w14:textId="77777777" w:rsidR="000A01FD" w:rsidRPr="000A01FD" w:rsidRDefault="000A01FD" w:rsidP="000A01FD">
            <w:pPr>
              <w:spacing w:before="240" w:after="240" w:line="276" w:lineRule="auto"/>
              <w:jc w:val="both"/>
              <w:rPr>
                <w:lang w:val="en-ID"/>
              </w:rPr>
            </w:pPr>
            <w:r w:rsidRPr="000A01FD">
              <w:rPr>
                <w:b/>
                <w:bCs/>
                <w:lang w:val="en-ID"/>
              </w:rPr>
              <w:t>Data Aktivitas &amp; Kategori (SQL / NeonDB)</w:t>
            </w:r>
          </w:p>
        </w:tc>
        <w:tc>
          <w:tcPr>
            <w:tcW w:w="0" w:type="auto"/>
            <w:hideMark/>
          </w:tcPr>
          <w:p w14:paraId="4E51CC8D" w14:textId="77777777" w:rsidR="000A01FD" w:rsidRPr="000A01FD" w:rsidRDefault="000A01FD" w:rsidP="000A01FD">
            <w:pPr>
              <w:spacing w:before="240" w:after="240" w:line="276" w:lineRule="auto"/>
              <w:jc w:val="both"/>
              <w:rPr>
                <w:lang w:val="en-ID"/>
              </w:rPr>
            </w:pPr>
            <w:r w:rsidRPr="000A01FD">
              <w:rPr>
                <w:lang w:val="en-ID"/>
              </w:rPr>
              <w:t xml:space="preserve">Setiap </w:t>
            </w:r>
            <w:r w:rsidRPr="000A01FD">
              <w:rPr>
                <w:b/>
                <w:bCs/>
                <w:lang w:val="en-ID"/>
              </w:rPr>
              <w:t>1 jam</w:t>
            </w:r>
          </w:p>
        </w:tc>
        <w:tc>
          <w:tcPr>
            <w:tcW w:w="0" w:type="auto"/>
            <w:hideMark/>
          </w:tcPr>
          <w:p w14:paraId="33211CAF" w14:textId="5EAFE685" w:rsidR="000A01FD" w:rsidRPr="000A01FD" w:rsidRDefault="000A01FD" w:rsidP="000A01FD">
            <w:pPr>
              <w:spacing w:before="240" w:after="240" w:line="276" w:lineRule="auto"/>
              <w:jc w:val="both"/>
              <w:rPr>
                <w:lang w:val="en-ID"/>
              </w:rPr>
            </w:pPr>
            <w:r w:rsidRPr="000A01FD">
              <w:rPr>
                <w:lang w:val="en-ID"/>
              </w:rPr>
              <w:t xml:space="preserve">Data master aktivitas dan kategorinya bersifat </w:t>
            </w:r>
            <w:r w:rsidR="00082B81">
              <w:rPr>
                <w:lang w:val="en-ID"/>
              </w:rPr>
              <w:t>structural, tapi  data daftar_aktivitas sering berubah jadi tetap perlu</w:t>
            </w:r>
            <w:r w:rsidRPr="000A01FD">
              <w:rPr>
                <w:lang w:val="en-ID"/>
              </w:rPr>
              <w:t xml:space="preserve"> disinkronkan secara berkala untuk menjaga konsistensi dengan input pengguna.</w:t>
            </w:r>
          </w:p>
        </w:tc>
        <w:tc>
          <w:tcPr>
            <w:tcW w:w="0" w:type="auto"/>
            <w:hideMark/>
          </w:tcPr>
          <w:p w14:paraId="185628CA" w14:textId="072569F3" w:rsidR="000A01FD" w:rsidRPr="000A01FD" w:rsidRDefault="000A01FD" w:rsidP="000A01FD">
            <w:pPr>
              <w:spacing w:before="240" w:after="240" w:line="276" w:lineRule="auto"/>
              <w:jc w:val="both"/>
              <w:rPr>
                <w:lang w:val="en-ID"/>
              </w:rPr>
            </w:pPr>
            <w:r w:rsidRPr="000A01FD">
              <w:rPr>
                <w:lang w:val="en-ID"/>
              </w:rPr>
              <w:t>menjadi basis integrasi aktivitas pada silver layer.</w:t>
            </w:r>
          </w:p>
        </w:tc>
      </w:tr>
    </w:tbl>
    <w:p w14:paraId="5E361C76" w14:textId="77777777" w:rsidR="004D7D9D" w:rsidRDefault="004D7D9D" w:rsidP="00AE69BD">
      <w:pPr>
        <w:spacing w:before="240" w:after="240"/>
        <w:jc w:val="both"/>
      </w:pPr>
    </w:p>
    <w:p w14:paraId="65D2D290" w14:textId="65DA906F" w:rsidR="553B8547" w:rsidRDefault="553B8547" w:rsidP="43DFE323">
      <w:pPr>
        <w:pStyle w:val="Heading2"/>
        <w:spacing w:after="120"/>
        <w:rPr>
          <w:rFonts w:eastAsiaTheme="minorEastAsia" w:cstheme="minorBidi"/>
        </w:rPr>
      </w:pPr>
      <w:bookmarkStart w:id="41" w:name="_Toc218276630"/>
      <w:r w:rsidRPr="43DFE323">
        <w:rPr>
          <w:rFonts w:eastAsiaTheme="minorEastAsia" w:cstheme="minorBidi"/>
        </w:rPr>
        <w:t>2.</w:t>
      </w:r>
      <w:r w:rsidR="00F63CEE">
        <w:rPr>
          <w:rFonts w:eastAsiaTheme="minorEastAsia" w:cstheme="minorBidi"/>
        </w:rPr>
        <w:t>7</w:t>
      </w:r>
      <w:r w:rsidRPr="43DFE323">
        <w:rPr>
          <w:rFonts w:eastAsiaTheme="minorEastAsia" w:cstheme="minorBidi"/>
        </w:rPr>
        <w:t xml:space="preserve"> </w:t>
      </w:r>
      <w:r>
        <w:tab/>
      </w:r>
      <w:r w:rsidRPr="43DFE323">
        <w:rPr>
          <w:rFonts w:eastAsiaTheme="minorEastAsia" w:cstheme="minorBidi"/>
        </w:rPr>
        <w:t>Perancangan Zona Penyimpanan Data</w:t>
      </w:r>
      <w:bookmarkEnd w:id="41"/>
    </w:p>
    <w:p w14:paraId="40ED6992" w14:textId="601C0438" w:rsidR="001B2B39" w:rsidRDefault="001B2B39" w:rsidP="00BF08F9">
      <w:pPr>
        <w:ind w:firstLine="720"/>
        <w:jc w:val="both"/>
      </w:pPr>
      <w:r w:rsidRPr="001B2B39">
        <w:t>Zona penyimpanan data menggunakan MinIO Object Storage, di mana strategi pengorganisasian data menjadi kunci utama untuk menjaga skalabilitas dan keteraturan alur kerja Medallion Architecture. MinIO dipilih karena dukungannya yang optimal terhadap ekosistem Docker, memudahkan orkestrasi layanan dalam satu network yang sama, serta kompatibilitasnya dengan S3 API yang memungkinkan integrasi lancar dengan pustaka Python seperti Boto3 dan Delta Lake.</w:t>
      </w:r>
    </w:p>
    <w:p w14:paraId="11F11B55" w14:textId="00186331" w:rsidR="553B8547" w:rsidRDefault="553B8547" w:rsidP="43DFE323">
      <w:pPr>
        <w:pStyle w:val="Heading3"/>
        <w:spacing w:before="0" w:after="120"/>
        <w:ind w:left="360"/>
        <w:rPr>
          <w:rFonts w:asciiTheme="minorHAnsi" w:eastAsiaTheme="minorEastAsia" w:hAnsiTheme="minorHAnsi" w:cstheme="minorBidi"/>
          <w:color w:val="auto"/>
        </w:rPr>
      </w:pPr>
      <w:bookmarkStart w:id="42" w:name="_Toc218276631"/>
      <w:r w:rsidRPr="43DFE323">
        <w:rPr>
          <w:rFonts w:asciiTheme="minorHAnsi" w:eastAsiaTheme="minorEastAsia" w:hAnsiTheme="minorHAnsi" w:cstheme="minorBidi"/>
          <w:color w:val="auto"/>
        </w:rPr>
        <w:t>2.</w:t>
      </w:r>
      <w:r w:rsidR="00F63CEE">
        <w:rPr>
          <w:rFonts w:asciiTheme="minorHAnsi" w:eastAsiaTheme="minorEastAsia" w:hAnsiTheme="minorHAnsi" w:cstheme="minorBidi"/>
          <w:color w:val="auto"/>
        </w:rPr>
        <w:t>7</w:t>
      </w:r>
      <w:r w:rsidRPr="43DFE323">
        <w:rPr>
          <w:rFonts w:asciiTheme="minorHAnsi" w:eastAsiaTheme="minorEastAsia" w:hAnsiTheme="minorHAnsi" w:cstheme="minorBidi"/>
          <w:color w:val="auto"/>
        </w:rPr>
        <w:t>.1 Raw Zone</w:t>
      </w:r>
      <w:bookmarkEnd w:id="42"/>
    </w:p>
    <w:p w14:paraId="4DDB5DF1" w14:textId="00E260EC" w:rsidR="553B8547" w:rsidRDefault="553B8547" w:rsidP="553B8547">
      <w:pPr>
        <w:ind w:left="360" w:firstLine="540"/>
        <w:jc w:val="both"/>
      </w:pPr>
      <w:r>
        <w:t>Raw zone dirancang untuk menyimpan seluruh data dalam bentuk asli tanpa modifikasi. Praktik ini direkomendasikan dalam literatur lakehouse untuk menjaga data lineage dan memungkinkan validasi ulang terhadap data sumber apabila diperlukan (Ait Errami et al., 2023).</w:t>
      </w:r>
    </w:p>
    <w:p w14:paraId="29E8DDEE" w14:textId="59754F8A" w:rsidR="553B8547" w:rsidRDefault="553B8547" w:rsidP="43DFE323">
      <w:pPr>
        <w:pStyle w:val="Heading3"/>
        <w:spacing w:before="0" w:after="120"/>
        <w:ind w:left="360"/>
        <w:rPr>
          <w:rFonts w:asciiTheme="minorHAnsi" w:eastAsiaTheme="minorEastAsia" w:hAnsiTheme="minorHAnsi" w:cstheme="minorBidi"/>
          <w:color w:val="auto"/>
        </w:rPr>
      </w:pPr>
      <w:bookmarkStart w:id="43" w:name="_Toc218276632"/>
      <w:r w:rsidRPr="43DFE323">
        <w:rPr>
          <w:rFonts w:asciiTheme="minorHAnsi" w:eastAsiaTheme="minorEastAsia" w:hAnsiTheme="minorHAnsi" w:cstheme="minorBidi"/>
          <w:color w:val="auto"/>
        </w:rPr>
        <w:t>2.</w:t>
      </w:r>
      <w:r w:rsidR="00F63CEE">
        <w:rPr>
          <w:rFonts w:asciiTheme="minorHAnsi" w:eastAsiaTheme="minorEastAsia" w:hAnsiTheme="minorHAnsi" w:cstheme="minorBidi"/>
          <w:color w:val="auto"/>
        </w:rPr>
        <w:t>7</w:t>
      </w:r>
      <w:r w:rsidRPr="43DFE323">
        <w:rPr>
          <w:rFonts w:asciiTheme="minorHAnsi" w:eastAsiaTheme="minorEastAsia" w:hAnsiTheme="minorHAnsi" w:cstheme="minorBidi"/>
          <w:color w:val="auto"/>
        </w:rPr>
        <w:t>.2 Clean Zone</w:t>
      </w:r>
      <w:bookmarkEnd w:id="43"/>
    </w:p>
    <w:p w14:paraId="45847754" w14:textId="5851D8DE" w:rsidR="553B8547" w:rsidRDefault="553B8547" w:rsidP="553B8547">
      <w:pPr>
        <w:ind w:left="360" w:firstLine="540"/>
        <w:jc w:val="both"/>
      </w:pPr>
      <w:r w:rsidRPr="553B8547">
        <w:rPr>
          <w:rFonts w:ascii="Cambria" w:eastAsia="Cambria" w:hAnsi="Cambria" w:cs="Cambria"/>
        </w:rPr>
        <w:t>Clean zone berfungsi sebagai lapisan transisi tempat data melalui proses pembersihan, normalisasi, dan standarisasi. Proses ini penting untuk memastikan kualitas data sebelum digunakan dalam analitik lanjutan, terutama ketika data berasal dari sumber subjektif dan eksternal (Nguyen, 2025).</w:t>
      </w:r>
    </w:p>
    <w:p w14:paraId="76D02288" w14:textId="39C1352A" w:rsidR="553B8547" w:rsidRDefault="553B8547" w:rsidP="43DFE323">
      <w:pPr>
        <w:pStyle w:val="Heading3"/>
        <w:spacing w:before="0" w:after="120"/>
        <w:ind w:left="360"/>
        <w:rPr>
          <w:rFonts w:asciiTheme="minorHAnsi" w:eastAsiaTheme="minorEastAsia" w:hAnsiTheme="minorHAnsi" w:cstheme="minorBidi"/>
          <w:color w:val="auto"/>
        </w:rPr>
      </w:pPr>
      <w:bookmarkStart w:id="44" w:name="_Toc218276633"/>
      <w:r w:rsidRPr="43DFE323">
        <w:rPr>
          <w:rFonts w:asciiTheme="minorHAnsi" w:eastAsiaTheme="minorEastAsia" w:hAnsiTheme="minorHAnsi" w:cstheme="minorBidi"/>
          <w:color w:val="auto"/>
        </w:rPr>
        <w:lastRenderedPageBreak/>
        <w:t>2.</w:t>
      </w:r>
      <w:r w:rsidR="00F63CEE">
        <w:rPr>
          <w:rFonts w:asciiTheme="minorHAnsi" w:eastAsiaTheme="minorEastAsia" w:hAnsiTheme="minorHAnsi" w:cstheme="minorBidi"/>
          <w:color w:val="auto"/>
        </w:rPr>
        <w:t>7</w:t>
      </w:r>
      <w:r w:rsidRPr="43DFE323">
        <w:rPr>
          <w:rFonts w:asciiTheme="minorHAnsi" w:eastAsiaTheme="minorEastAsia" w:hAnsiTheme="minorHAnsi" w:cstheme="minorBidi"/>
          <w:color w:val="auto"/>
        </w:rPr>
        <w:t>.3 Curated Zone</w:t>
      </w:r>
      <w:bookmarkEnd w:id="44"/>
    </w:p>
    <w:p w14:paraId="7A184483" w14:textId="4E4276C5" w:rsidR="006827E9" w:rsidRDefault="553B8547" w:rsidP="006179D2">
      <w:pPr>
        <w:ind w:left="360" w:firstLine="540"/>
        <w:jc w:val="both"/>
      </w:pPr>
      <w:r>
        <w:t>Curated zone menyimpan data yang telah terintegrasi dan siap digunakan untuk analitik preskriptif. Data pada zona ini disimpan dalam format tabel analitik yang mendukung kueri cepat dan konsistensi transaksi, yang merupakan karakteristik utama dari implementasi lakehouse modern (Harby, 2025).</w:t>
      </w:r>
    </w:p>
    <w:p w14:paraId="08A11286" w14:textId="1B97A7DC" w:rsidR="553B8547" w:rsidRDefault="553B8547" w:rsidP="001D1525">
      <w:pPr>
        <w:pStyle w:val="Heading2"/>
      </w:pPr>
      <w:bookmarkStart w:id="45" w:name="_Toc218276634"/>
      <w:r>
        <w:t>2.</w:t>
      </w:r>
      <w:r w:rsidR="00F63CEE">
        <w:t>8</w:t>
      </w:r>
      <w:r>
        <w:tab/>
        <w:t>Perancangan Pipeline ELT dan ETL</w:t>
      </w:r>
      <w:bookmarkEnd w:id="45"/>
    </w:p>
    <w:p w14:paraId="0B2446B4" w14:textId="40238B85" w:rsidR="553B8547" w:rsidRDefault="553B8547" w:rsidP="001D1525">
      <w:pPr>
        <w:ind w:firstLine="720"/>
        <w:jc w:val="both"/>
      </w:pPr>
      <w:r>
        <w:t xml:space="preserve">Pendekatan hybrid ELT dan ETL diterapkan karena arsitektur data lakehouse memungkinkan proses transformasi dilakukan pada tahapan yang berbeda sesuai dengan tujuan pengolahan data. </w:t>
      </w:r>
    </w:p>
    <w:p w14:paraId="668AE740" w14:textId="7471EFF5" w:rsidR="553B8547" w:rsidRDefault="553B8547" w:rsidP="001D1525">
      <w:pPr>
        <w:ind w:firstLine="720"/>
        <w:jc w:val="both"/>
      </w:pPr>
      <w:r>
        <w:t>Pendekatan hybrid ini direkomendasikan dalam arsitektur data modern karena memberikan fleksibilitas dalam pengelolaan pipeline serta meminimalkan kebutuhan perubahan ulang terhadap alur pemrosesan ketika kebutuhan analitik berkembang (Ait Errami et al., 2023; Harby, 2025).</w:t>
      </w:r>
    </w:p>
    <w:p w14:paraId="4314B690" w14:textId="394CD21F" w:rsidR="006827E9" w:rsidRPr="006827E9" w:rsidRDefault="006827E9" w:rsidP="006827E9">
      <w:pPr>
        <w:jc w:val="center"/>
        <w:rPr>
          <w:lang w:val="en-ID"/>
        </w:rPr>
      </w:pPr>
      <w:r w:rsidRPr="006827E9">
        <w:rPr>
          <w:lang w:val="en-ID"/>
        </w:rPr>
        <w:lastRenderedPageBreak/>
        <w:drawing>
          <wp:inline distT="0" distB="0" distL="0" distR="0" wp14:anchorId="0A42E340" wp14:editId="48F80324">
            <wp:extent cx="5424500" cy="853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3401" cy="8595604"/>
                    </a:xfrm>
                    <a:prstGeom prst="rect">
                      <a:avLst/>
                    </a:prstGeom>
                    <a:noFill/>
                    <a:ln>
                      <a:noFill/>
                    </a:ln>
                  </pic:spPr>
                </pic:pic>
              </a:graphicData>
            </a:graphic>
          </wp:inline>
        </w:drawing>
      </w:r>
    </w:p>
    <w:p w14:paraId="22919255" w14:textId="56F4BCFD" w:rsidR="553B8547" w:rsidRPr="006827E9" w:rsidRDefault="006827E9" w:rsidP="006827E9">
      <w:pPr>
        <w:jc w:val="center"/>
        <w:rPr>
          <w:i/>
          <w:iCs/>
          <w:sz w:val="18"/>
          <w:szCs w:val="18"/>
        </w:rPr>
      </w:pPr>
      <w:bookmarkStart w:id="46" w:name="_Toc218276740"/>
      <w:r w:rsidRPr="45A2F073">
        <w:rPr>
          <w:i/>
          <w:iCs/>
          <w:sz w:val="18"/>
          <w:szCs w:val="18"/>
        </w:rPr>
        <w:t>Gambar 2.</w:t>
      </w:r>
      <w:r w:rsidRPr="45A2F073">
        <w:rPr>
          <w:b/>
          <w:bCs/>
          <w:i/>
          <w:iCs/>
          <w:sz w:val="18"/>
          <w:szCs w:val="18"/>
        </w:rPr>
        <w:fldChar w:fldCharType="begin"/>
      </w:r>
      <w:r w:rsidRPr="45A2F073">
        <w:rPr>
          <w:i/>
          <w:iCs/>
          <w:sz w:val="18"/>
          <w:szCs w:val="18"/>
        </w:rPr>
        <w:instrText xml:space="preserve"> SEQ Gambar \* ARABIC </w:instrText>
      </w:r>
      <w:r w:rsidRPr="45A2F073">
        <w:rPr>
          <w:b/>
          <w:bCs/>
          <w:i/>
          <w:iCs/>
          <w:sz w:val="18"/>
          <w:szCs w:val="18"/>
        </w:rPr>
        <w:fldChar w:fldCharType="separate"/>
      </w:r>
      <w:r w:rsidR="00293190">
        <w:rPr>
          <w:i/>
          <w:iCs/>
          <w:noProof/>
          <w:sz w:val="18"/>
          <w:szCs w:val="18"/>
        </w:rPr>
        <w:t>3</w:t>
      </w:r>
      <w:r w:rsidRPr="45A2F073">
        <w:rPr>
          <w:b/>
          <w:bCs/>
          <w:i/>
          <w:iCs/>
          <w:sz w:val="18"/>
          <w:szCs w:val="18"/>
        </w:rPr>
        <w:fldChar w:fldCharType="end"/>
      </w:r>
      <w:r w:rsidRPr="45A2F073">
        <w:rPr>
          <w:i/>
          <w:iCs/>
          <w:sz w:val="18"/>
          <w:szCs w:val="18"/>
        </w:rPr>
        <w:t xml:space="preserve"> Rancangan Pipeline ELT</w:t>
      </w:r>
      <w:r>
        <w:rPr>
          <w:i/>
          <w:iCs/>
          <w:sz w:val="18"/>
          <w:szCs w:val="18"/>
        </w:rPr>
        <w:t xml:space="preserve"> dan ETL</w:t>
      </w:r>
      <w:bookmarkEnd w:id="46"/>
    </w:p>
    <w:p w14:paraId="605C2E55" w14:textId="2BB7AB01" w:rsidR="553B8547" w:rsidRPr="006827E9" w:rsidRDefault="006827E9" w:rsidP="006827E9">
      <w:pPr>
        <w:pStyle w:val="Heading3"/>
        <w:ind w:firstLine="720"/>
        <w:rPr>
          <w:rFonts w:asciiTheme="minorHAnsi" w:hAnsiTheme="minorHAnsi"/>
          <w:color w:val="auto"/>
        </w:rPr>
      </w:pPr>
      <w:bookmarkStart w:id="47" w:name="_Toc218276635"/>
      <w:r>
        <w:rPr>
          <w:rFonts w:asciiTheme="minorHAnsi" w:hAnsiTheme="minorHAnsi"/>
          <w:color w:val="auto"/>
        </w:rPr>
        <w:lastRenderedPageBreak/>
        <w:t xml:space="preserve">2.8.1 </w:t>
      </w:r>
      <w:r>
        <w:rPr>
          <w:rFonts w:asciiTheme="minorHAnsi" w:hAnsiTheme="minorHAnsi"/>
          <w:color w:val="auto"/>
        </w:rPr>
        <w:tab/>
      </w:r>
      <w:r w:rsidR="553B8547" w:rsidRPr="006827E9">
        <w:rPr>
          <w:rFonts w:asciiTheme="minorHAnsi" w:hAnsiTheme="minorHAnsi"/>
          <w:color w:val="auto"/>
        </w:rPr>
        <w:t>Tahap Ingest Data (Extract dan Load)</w:t>
      </w:r>
      <w:bookmarkEnd w:id="47"/>
    </w:p>
    <w:p w14:paraId="36789F53" w14:textId="0020216F" w:rsidR="0023775C" w:rsidRPr="0023775C" w:rsidRDefault="0023775C" w:rsidP="0023775C">
      <w:pPr>
        <w:jc w:val="center"/>
        <w:rPr>
          <w:lang w:val="en-ID"/>
        </w:rPr>
      </w:pPr>
      <w:r w:rsidRPr="0023775C">
        <w:rPr>
          <w:lang w:val="en-ID"/>
        </w:rPr>
        <w:drawing>
          <wp:inline distT="0" distB="0" distL="0" distR="0" wp14:anchorId="5AE5A1AF" wp14:editId="4ACEE5EF">
            <wp:extent cx="4659923" cy="2320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6420" cy="2338892"/>
                    </a:xfrm>
                    <a:prstGeom prst="rect">
                      <a:avLst/>
                    </a:prstGeom>
                    <a:noFill/>
                    <a:ln>
                      <a:noFill/>
                    </a:ln>
                  </pic:spPr>
                </pic:pic>
              </a:graphicData>
            </a:graphic>
          </wp:inline>
        </w:drawing>
      </w:r>
    </w:p>
    <w:p w14:paraId="104EBC33" w14:textId="01018222" w:rsidR="0023775C" w:rsidRPr="0023775C" w:rsidRDefault="0023775C" w:rsidP="0023775C">
      <w:pPr>
        <w:jc w:val="center"/>
        <w:rPr>
          <w:i/>
          <w:iCs/>
          <w:sz w:val="18"/>
          <w:szCs w:val="18"/>
        </w:rPr>
      </w:pPr>
      <w:bookmarkStart w:id="48" w:name="_Toc218276741"/>
      <w:r w:rsidRPr="45A2F073">
        <w:rPr>
          <w:i/>
          <w:iCs/>
          <w:sz w:val="18"/>
          <w:szCs w:val="18"/>
        </w:rPr>
        <w:t>Gambar 2.</w:t>
      </w:r>
      <w:r w:rsidRPr="45A2F073">
        <w:rPr>
          <w:b/>
          <w:bCs/>
          <w:i/>
          <w:iCs/>
          <w:sz w:val="18"/>
          <w:szCs w:val="18"/>
        </w:rPr>
        <w:fldChar w:fldCharType="begin"/>
      </w:r>
      <w:r w:rsidRPr="45A2F073">
        <w:rPr>
          <w:i/>
          <w:iCs/>
          <w:sz w:val="18"/>
          <w:szCs w:val="18"/>
        </w:rPr>
        <w:instrText xml:space="preserve"> SEQ Gambar \* ARABIC </w:instrText>
      </w:r>
      <w:r w:rsidRPr="45A2F073">
        <w:rPr>
          <w:b/>
          <w:bCs/>
          <w:i/>
          <w:iCs/>
          <w:sz w:val="18"/>
          <w:szCs w:val="18"/>
        </w:rPr>
        <w:fldChar w:fldCharType="separate"/>
      </w:r>
      <w:r w:rsidR="00293190">
        <w:rPr>
          <w:i/>
          <w:iCs/>
          <w:noProof/>
          <w:sz w:val="18"/>
          <w:szCs w:val="18"/>
        </w:rPr>
        <w:t>4</w:t>
      </w:r>
      <w:r w:rsidRPr="45A2F073">
        <w:rPr>
          <w:b/>
          <w:bCs/>
          <w:i/>
          <w:iCs/>
          <w:sz w:val="18"/>
          <w:szCs w:val="18"/>
        </w:rPr>
        <w:fldChar w:fldCharType="end"/>
      </w:r>
      <w:r w:rsidRPr="45A2F073">
        <w:rPr>
          <w:i/>
          <w:iCs/>
          <w:sz w:val="18"/>
          <w:szCs w:val="18"/>
        </w:rPr>
        <w:t xml:space="preserve"> </w:t>
      </w:r>
      <w:r>
        <w:rPr>
          <w:i/>
          <w:iCs/>
          <w:sz w:val="18"/>
          <w:szCs w:val="18"/>
        </w:rPr>
        <w:t>Tahap Ingest</w:t>
      </w:r>
      <w:r w:rsidR="00A2106F">
        <w:rPr>
          <w:i/>
          <w:iCs/>
          <w:sz w:val="18"/>
          <w:szCs w:val="18"/>
        </w:rPr>
        <w:t xml:space="preserve"> pada ELT</w:t>
      </w:r>
      <w:bookmarkEnd w:id="48"/>
    </w:p>
    <w:p w14:paraId="701305CB" w14:textId="4A23AD1D" w:rsidR="00A2106F" w:rsidRPr="00A2106F" w:rsidRDefault="00A2106F" w:rsidP="00A2106F">
      <w:pPr>
        <w:pStyle w:val="ListParagraph"/>
        <w:numPr>
          <w:ilvl w:val="0"/>
          <w:numId w:val="5"/>
        </w:numPr>
        <w:jc w:val="both"/>
        <w:rPr>
          <w:b/>
          <w:bCs/>
        </w:rPr>
      </w:pPr>
      <w:bookmarkStart w:id="49" w:name="_Hlk218273261"/>
      <w:r>
        <w:rPr>
          <w:b/>
          <w:bCs/>
        </w:rPr>
        <w:t xml:space="preserve">Tahap </w:t>
      </w:r>
      <w:r>
        <w:rPr>
          <w:b/>
          <w:bCs/>
        </w:rPr>
        <w:t>Extract</w:t>
      </w:r>
    </w:p>
    <w:bookmarkEnd w:id="49"/>
    <w:p w14:paraId="627EEAE9" w14:textId="359C95C3" w:rsidR="00A2106F" w:rsidRDefault="00A2106F" w:rsidP="00A2106F">
      <w:pPr>
        <w:pStyle w:val="ListParagraph"/>
        <w:ind w:firstLine="720"/>
        <w:jc w:val="both"/>
      </w:pPr>
      <w:r>
        <w:t>Tahap extract pada sistem ini bertujuan untuk mengakuisisi data dari berbagai sumber yang memiliki karakteristik berbeda, yaitu spreadsheet, basis data SQL, serta layanan API eksternal. Sistem dirancang agar setiap sumber data diperlakukan sesuai dengan mekanisme akses yang paling sesuai dengan jenis sumbernya.</w:t>
      </w:r>
    </w:p>
    <w:p w14:paraId="3440AEF5" w14:textId="40C54F41" w:rsidR="00A2106F" w:rsidRDefault="00A2106F" w:rsidP="00A2106F">
      <w:pPr>
        <w:pStyle w:val="ListParagraph"/>
        <w:ind w:firstLine="720"/>
        <w:jc w:val="both"/>
      </w:pPr>
      <w:r>
        <w:t xml:space="preserve">Untuk sumber basis data SQL, sistem membangun koneksi langsung ke NeonDB menggunakan SQLAlchemy engine. Melalui koneksi ini, sistem mengeksekusi query terstruktur terhadap tabel pada skema tertentu, seperti tabel </w:t>
      </w:r>
      <w:r w:rsidRPr="00A2106F">
        <w:rPr>
          <w:rFonts w:ascii="Courier New" w:hAnsi="Courier New" w:cs="Courier New"/>
        </w:rPr>
        <w:t>daftar_</w:t>
      </w:r>
      <w:r w:rsidRPr="00A2106F">
        <w:rPr>
          <w:rFonts w:ascii="Courier New" w:hAnsi="Courier New" w:cs="Courier New"/>
        </w:rPr>
        <w:t>aktivitas</w:t>
      </w:r>
      <w:r>
        <w:t xml:space="preserve"> dan </w:t>
      </w:r>
      <w:r w:rsidRPr="00A2106F">
        <w:rPr>
          <w:rFonts w:ascii="Courier New" w:hAnsi="Courier New" w:cs="Courier New"/>
        </w:rPr>
        <w:t>kategori</w:t>
      </w:r>
      <w:r>
        <w:rPr>
          <w:rFonts w:ascii="Courier New" w:hAnsi="Courier New" w:cs="Courier New"/>
        </w:rPr>
        <w:t>_aktivitas</w:t>
      </w:r>
      <w:r>
        <w:t xml:space="preserve"> pada </w:t>
      </w:r>
      <w:r>
        <w:t>SQL</w:t>
      </w:r>
      <w:r>
        <w:t>. Hasil query kemudian dimuat ke dalam objek DataFrame agar dapat diproses secara seragam dengan sumber data lain.</w:t>
      </w:r>
    </w:p>
    <w:p w14:paraId="6E9F773A" w14:textId="1B0B07C4" w:rsidR="00A2106F" w:rsidRDefault="00A2106F" w:rsidP="00A2106F">
      <w:pPr>
        <w:pStyle w:val="ListParagraph"/>
        <w:ind w:firstLine="720"/>
        <w:jc w:val="both"/>
      </w:pPr>
      <w:r>
        <w:t xml:space="preserve">Setelah data berhasil diambil dari database, sistem melakukan serialisasi ke dalam format CSV. Pemilihan format CSV dilakukan karena format ini bersifat ringan, mudah dibaca, dan kompatibel dengan hampir seluruh proses lanjutan di dalam data lakehouse. Setiap file diberi penanda waktu pada nama file, misalnya </w:t>
      </w:r>
      <w:r w:rsidRPr="00A2106F">
        <w:rPr>
          <w:rFonts w:ascii="Courier New" w:hAnsi="Courier New" w:cs="Courier New"/>
        </w:rPr>
        <w:t>aktivitas_20250101_120530.csv</w:t>
      </w:r>
      <w:r>
        <w:t>, sehingga setiap proses extract menghasilkan snapshot yang unik dan mudah dilacak berdasarkan waktu pengambilannya.</w:t>
      </w:r>
    </w:p>
    <w:p w14:paraId="66CD9D39" w14:textId="77777777" w:rsidR="00A2106F" w:rsidRDefault="00A2106F" w:rsidP="00A2106F">
      <w:pPr>
        <w:pStyle w:val="ListParagraph"/>
        <w:ind w:firstLine="720"/>
        <w:jc w:val="both"/>
      </w:pPr>
      <w:r>
        <w:t>Untuk sumber API eksternal seperti AQICN dan BMKG, sistem melakukan pemanggilan endpoint API, kemudian mengonversi respons JSON mentah menjadi file JSON tanpa melakukan perubahan struktur. Hal ini memastikan bahwa data yang masuk ke bronze layer benar-benar merepresentasikan kondisi asli dari sumber eksternal.</w:t>
      </w:r>
    </w:p>
    <w:p w14:paraId="6C09D769" w14:textId="575EB188" w:rsidR="003225D4" w:rsidRDefault="553B8547" w:rsidP="00A2106F">
      <w:pPr>
        <w:pStyle w:val="ListParagraph"/>
        <w:ind w:firstLine="720"/>
        <w:jc w:val="both"/>
      </w:pPr>
      <w:r>
        <w:t xml:space="preserve"> </w:t>
      </w:r>
    </w:p>
    <w:p w14:paraId="413DB55E" w14:textId="77777777" w:rsidR="00A2106F" w:rsidRPr="00A2106F" w:rsidRDefault="00A2106F" w:rsidP="00A2106F">
      <w:pPr>
        <w:pStyle w:val="ListParagraph"/>
        <w:numPr>
          <w:ilvl w:val="0"/>
          <w:numId w:val="5"/>
        </w:numPr>
        <w:jc w:val="both"/>
        <w:rPr>
          <w:b/>
          <w:bCs/>
        </w:rPr>
      </w:pPr>
      <w:r>
        <w:rPr>
          <w:b/>
          <w:bCs/>
        </w:rPr>
        <w:t>Tahap Extract</w:t>
      </w:r>
    </w:p>
    <w:p w14:paraId="14D74F00" w14:textId="77777777" w:rsidR="00A2106F" w:rsidRDefault="00A2106F" w:rsidP="00A2106F">
      <w:pPr>
        <w:pStyle w:val="ListParagraph"/>
        <w:ind w:firstLine="720"/>
        <w:jc w:val="both"/>
      </w:pPr>
      <w:r>
        <w:t>Pada tahap load, seluruh hasil extract disimpan ke dalam bucket raw-zone di MinIO yang berfungsi sebagai bronze layer. Penyimpanan dilakukan menggunakan metode put_object dari Boto3, dengan pola direktori yang mencerminkan asal data, seperti:</w:t>
      </w:r>
    </w:p>
    <w:p w14:paraId="22FE613C" w14:textId="77777777" w:rsidR="00A2106F" w:rsidRDefault="00A2106F" w:rsidP="00A2106F">
      <w:pPr>
        <w:pStyle w:val="ListParagraph"/>
        <w:ind w:firstLine="720"/>
        <w:jc w:val="both"/>
      </w:pPr>
    </w:p>
    <w:p w14:paraId="51002051" w14:textId="56F2A1AE" w:rsidR="00A2106F" w:rsidRPr="00A2106F" w:rsidRDefault="00A2106F" w:rsidP="00A2106F">
      <w:pPr>
        <w:pStyle w:val="ListParagraph"/>
        <w:numPr>
          <w:ilvl w:val="0"/>
          <w:numId w:val="37"/>
        </w:numPr>
        <w:jc w:val="both"/>
        <w:rPr>
          <w:rFonts w:ascii="Courier New" w:hAnsi="Courier New" w:cs="Courier New"/>
        </w:rPr>
      </w:pPr>
      <w:r w:rsidRPr="00A2106F">
        <w:rPr>
          <w:rFonts w:ascii="Courier New" w:hAnsi="Courier New" w:cs="Courier New"/>
        </w:rPr>
        <w:t>sql/aktivitas/aktivitas_20250101_120530.csv</w:t>
      </w:r>
    </w:p>
    <w:p w14:paraId="39862A78" w14:textId="5233C7BB" w:rsidR="00A2106F" w:rsidRPr="00A2106F" w:rsidRDefault="00A2106F" w:rsidP="00A2106F">
      <w:pPr>
        <w:pStyle w:val="ListParagraph"/>
        <w:numPr>
          <w:ilvl w:val="0"/>
          <w:numId w:val="37"/>
        </w:numPr>
        <w:jc w:val="both"/>
        <w:rPr>
          <w:rFonts w:ascii="Courier New" w:hAnsi="Courier New" w:cs="Courier New"/>
        </w:rPr>
      </w:pPr>
      <w:r w:rsidRPr="00A2106F">
        <w:rPr>
          <w:rFonts w:ascii="Courier New" w:hAnsi="Courier New" w:cs="Courier New"/>
        </w:rPr>
        <w:t>sql/kategori/kategori_20250101_120530.csv</w:t>
      </w:r>
    </w:p>
    <w:p w14:paraId="17A39F5A" w14:textId="34D3AF83" w:rsidR="00A2106F" w:rsidRPr="00A2106F" w:rsidRDefault="00A2106F" w:rsidP="00A2106F">
      <w:pPr>
        <w:pStyle w:val="ListParagraph"/>
        <w:numPr>
          <w:ilvl w:val="0"/>
          <w:numId w:val="37"/>
        </w:numPr>
        <w:jc w:val="both"/>
        <w:rPr>
          <w:rFonts w:ascii="Courier New" w:hAnsi="Courier New" w:cs="Courier New"/>
        </w:rPr>
      </w:pPr>
      <w:r w:rsidRPr="00A2106F">
        <w:rPr>
          <w:rFonts w:ascii="Courier New" w:hAnsi="Courier New" w:cs="Courier New"/>
        </w:rPr>
        <w:t>api/bmkg/bmkg_20250101_120530.json</w:t>
      </w:r>
    </w:p>
    <w:p w14:paraId="7B24F2DE" w14:textId="77777777" w:rsidR="00A2106F" w:rsidRPr="00A2106F" w:rsidRDefault="00A2106F" w:rsidP="00A2106F">
      <w:pPr>
        <w:pStyle w:val="ListParagraph"/>
        <w:numPr>
          <w:ilvl w:val="0"/>
          <w:numId w:val="37"/>
        </w:numPr>
        <w:jc w:val="both"/>
        <w:rPr>
          <w:rFonts w:ascii="Courier New" w:hAnsi="Courier New" w:cs="Courier New"/>
        </w:rPr>
      </w:pPr>
      <w:r w:rsidRPr="00A2106F">
        <w:rPr>
          <w:rFonts w:ascii="Courier New" w:hAnsi="Courier New" w:cs="Courier New"/>
        </w:rPr>
        <w:t>api/aqicn/aqicn_20250101_120530.json</w:t>
      </w:r>
    </w:p>
    <w:p w14:paraId="5386312C" w14:textId="77777777" w:rsidR="00A2106F" w:rsidRDefault="00A2106F" w:rsidP="00A2106F">
      <w:pPr>
        <w:pStyle w:val="ListParagraph"/>
        <w:ind w:firstLine="720"/>
        <w:jc w:val="both"/>
      </w:pPr>
    </w:p>
    <w:p w14:paraId="5E194F02" w14:textId="77777777" w:rsidR="00A2106F" w:rsidRDefault="00A2106F" w:rsidP="00A2106F">
      <w:pPr>
        <w:pStyle w:val="ListParagraph"/>
        <w:ind w:firstLine="720"/>
        <w:jc w:val="both"/>
      </w:pPr>
      <w:r>
        <w:t>Struktur direktori ini secara desain sudah menjadi metadata implisit, karena dari path file saja dapat diketahui jenis sumber, nama dataset, dan waktu ingest.</w:t>
      </w:r>
    </w:p>
    <w:p w14:paraId="0BF8DA65" w14:textId="77777777" w:rsidR="00A2106F" w:rsidRDefault="00A2106F" w:rsidP="00A2106F">
      <w:pPr>
        <w:pStyle w:val="ListParagraph"/>
        <w:ind w:firstLine="720"/>
        <w:jc w:val="both"/>
      </w:pPr>
    </w:p>
    <w:p w14:paraId="64DEFFEC" w14:textId="77777777" w:rsidR="00A2106F" w:rsidRDefault="00A2106F" w:rsidP="00A2106F">
      <w:pPr>
        <w:pStyle w:val="ListParagraph"/>
        <w:ind w:firstLine="720"/>
        <w:jc w:val="both"/>
      </w:pPr>
      <w:r>
        <w:t>Selain metadata implisit pada path, MinIO juga secara otomatis menyimpan system metadata untuk setiap objek yang diunggah, antara lain:</w:t>
      </w:r>
    </w:p>
    <w:p w14:paraId="5A0CF984" w14:textId="77777777" w:rsidR="00A2106F" w:rsidRDefault="00A2106F" w:rsidP="00A2106F">
      <w:pPr>
        <w:pStyle w:val="ListParagraph"/>
        <w:ind w:firstLine="720"/>
        <w:jc w:val="both"/>
      </w:pPr>
    </w:p>
    <w:p w14:paraId="61908622" w14:textId="7A4566D5" w:rsidR="00A2106F" w:rsidRDefault="00A2106F" w:rsidP="00A2106F">
      <w:pPr>
        <w:pStyle w:val="ListParagraph"/>
        <w:numPr>
          <w:ilvl w:val="0"/>
          <w:numId w:val="36"/>
        </w:numPr>
        <w:jc w:val="both"/>
      </w:pPr>
      <w:r w:rsidRPr="00433E32">
        <w:rPr>
          <w:rFonts w:ascii="Courier New" w:hAnsi="Courier New" w:cs="Courier New"/>
        </w:rPr>
        <w:t>Key</w:t>
      </w:r>
      <w:r>
        <w:t xml:space="preserve"> </w:t>
      </w:r>
      <w:r w:rsidR="00433E32">
        <w:t>-</w:t>
      </w:r>
      <w:r>
        <w:t xml:space="preserve"> nama objek lengkap beserta path,</w:t>
      </w:r>
    </w:p>
    <w:p w14:paraId="661F591A" w14:textId="7B0DA74A" w:rsidR="00A2106F" w:rsidRDefault="00A2106F" w:rsidP="00A2106F">
      <w:pPr>
        <w:pStyle w:val="ListParagraph"/>
        <w:numPr>
          <w:ilvl w:val="0"/>
          <w:numId w:val="36"/>
        </w:numPr>
        <w:jc w:val="both"/>
      </w:pPr>
      <w:r w:rsidRPr="00433E32">
        <w:rPr>
          <w:rFonts w:ascii="Courier New" w:hAnsi="Courier New" w:cs="Courier New"/>
        </w:rPr>
        <w:t xml:space="preserve">LastModified </w:t>
      </w:r>
      <w:r w:rsidR="00433E32">
        <w:t>-</w:t>
      </w:r>
      <w:r>
        <w:t xml:space="preserve"> waktu terakhir objek disimpan,</w:t>
      </w:r>
    </w:p>
    <w:p w14:paraId="2B84DBDB" w14:textId="4E43DA16" w:rsidR="00A2106F" w:rsidRDefault="00A2106F" w:rsidP="00A2106F">
      <w:pPr>
        <w:pStyle w:val="ListParagraph"/>
        <w:numPr>
          <w:ilvl w:val="0"/>
          <w:numId w:val="36"/>
        </w:numPr>
        <w:jc w:val="both"/>
      </w:pPr>
      <w:r w:rsidRPr="00433E32">
        <w:rPr>
          <w:rFonts w:ascii="Courier New" w:hAnsi="Courier New" w:cs="Courier New"/>
        </w:rPr>
        <w:t>Size</w:t>
      </w:r>
      <w:r>
        <w:t xml:space="preserve"> </w:t>
      </w:r>
      <w:r w:rsidR="00433E32">
        <w:t>-</w:t>
      </w:r>
      <w:r>
        <w:t xml:space="preserve"> ukuran file,</w:t>
      </w:r>
    </w:p>
    <w:p w14:paraId="689B46A5" w14:textId="05B50415" w:rsidR="00A2106F" w:rsidRDefault="00A2106F" w:rsidP="00A2106F">
      <w:pPr>
        <w:pStyle w:val="ListParagraph"/>
        <w:numPr>
          <w:ilvl w:val="0"/>
          <w:numId w:val="36"/>
        </w:numPr>
        <w:jc w:val="both"/>
      </w:pPr>
      <w:r w:rsidRPr="00433E32">
        <w:rPr>
          <w:rFonts w:ascii="Courier New" w:hAnsi="Courier New" w:cs="Courier New"/>
        </w:rPr>
        <w:t xml:space="preserve">ETag </w:t>
      </w:r>
      <w:r w:rsidR="00433E32">
        <w:t>-</w:t>
      </w:r>
      <w:r>
        <w:t xml:space="preserve"> checksum untuk integritas data,</w:t>
      </w:r>
    </w:p>
    <w:p w14:paraId="27F225D3" w14:textId="64FD37E7" w:rsidR="00A2106F" w:rsidRDefault="00A2106F" w:rsidP="00A2106F">
      <w:pPr>
        <w:pStyle w:val="ListParagraph"/>
        <w:numPr>
          <w:ilvl w:val="0"/>
          <w:numId w:val="36"/>
        </w:numPr>
        <w:jc w:val="both"/>
      </w:pPr>
      <w:r w:rsidRPr="00433E32">
        <w:rPr>
          <w:rFonts w:ascii="Courier New" w:hAnsi="Courier New" w:cs="Courier New"/>
        </w:rPr>
        <w:t>ContentType</w:t>
      </w:r>
      <w:r>
        <w:t xml:space="preserve"> </w:t>
      </w:r>
      <w:r w:rsidR="00433E32">
        <w:t>-</w:t>
      </w:r>
      <w:r>
        <w:t xml:space="preserve"> tipe konten (misalnya text/csv atau application/json).</w:t>
      </w:r>
    </w:p>
    <w:p w14:paraId="0FA1C920" w14:textId="77777777" w:rsidR="00A2106F" w:rsidRDefault="00A2106F" w:rsidP="00A2106F">
      <w:pPr>
        <w:pStyle w:val="ListParagraph"/>
        <w:ind w:firstLine="720"/>
        <w:jc w:val="both"/>
      </w:pPr>
    </w:p>
    <w:p w14:paraId="3986360A" w14:textId="22BE5304" w:rsidR="00A2106F" w:rsidRDefault="00A2106F" w:rsidP="00A2106F">
      <w:pPr>
        <w:pStyle w:val="ListParagraph"/>
        <w:ind w:firstLine="720"/>
        <w:jc w:val="both"/>
      </w:pPr>
      <w:r>
        <w:t>Metadata sistem inilah yang kemudian dimanfaatkan kembali pada proses clean-zone, khususnya saat</w:t>
      </w:r>
      <w:r w:rsidR="00433E32">
        <w:t xml:space="preserve"> sebuah</w:t>
      </w:r>
      <w:r>
        <w:t xml:space="preserve"> fungsi</w:t>
      </w:r>
      <w:r w:rsidR="00433E32">
        <w:t xml:space="preserve"> </w:t>
      </w:r>
      <w:r>
        <w:t xml:space="preserve">digunakan untuk mencari file terbaru berdasarkan nilai </w:t>
      </w:r>
      <w:r w:rsidRPr="00433E32">
        <w:rPr>
          <w:rFonts w:ascii="Courier New" w:hAnsi="Courier New" w:cs="Courier New"/>
        </w:rPr>
        <w:t>LastModified</w:t>
      </w:r>
      <w:r>
        <w:t>. Dengan mekanisme ini, sistem tidak memerlukan pencatatan waktu ingest di luar MinIO, karena informasi tersebut sudah tersedia secara otomatis sebagai metadata objek.</w:t>
      </w:r>
    </w:p>
    <w:p w14:paraId="093297F6" w14:textId="33CEA61D" w:rsidR="553B8547" w:rsidRDefault="00A2106F" w:rsidP="00C50C3C">
      <w:pPr>
        <w:pStyle w:val="ListParagraph"/>
        <w:ind w:firstLine="720"/>
        <w:jc w:val="both"/>
      </w:pPr>
      <w:r>
        <w:t>Melalui desain ini, bronze layer tidak hanya berfungsi sebagai tempat penyimpanan data mentah, tetapi juga sebagai lapisan yang menyimpan informasi asal-usul dan versi data secara natural melalui kombinasi antara struktur direktori dan metadata bawaan MinIO.</w:t>
      </w:r>
    </w:p>
    <w:p w14:paraId="3C61503C" w14:textId="5CD54907" w:rsidR="00433E32" w:rsidRDefault="00433E32" w:rsidP="00433E32">
      <w:pPr>
        <w:pStyle w:val="Heading3"/>
        <w:ind w:firstLine="720"/>
        <w:rPr>
          <w:rFonts w:asciiTheme="minorHAnsi" w:hAnsiTheme="minorHAnsi"/>
          <w:color w:val="auto"/>
        </w:rPr>
      </w:pPr>
      <w:bookmarkStart w:id="50" w:name="_Toc218276636"/>
      <w:r>
        <w:rPr>
          <w:rFonts w:asciiTheme="minorHAnsi" w:hAnsiTheme="minorHAnsi"/>
          <w:color w:val="auto"/>
        </w:rPr>
        <w:t>2.8.</w:t>
      </w:r>
      <w:r>
        <w:rPr>
          <w:rFonts w:asciiTheme="minorHAnsi" w:hAnsiTheme="minorHAnsi"/>
          <w:color w:val="auto"/>
        </w:rPr>
        <w:t>2</w:t>
      </w:r>
      <w:r>
        <w:rPr>
          <w:rFonts w:asciiTheme="minorHAnsi" w:hAnsiTheme="minorHAnsi"/>
          <w:color w:val="auto"/>
        </w:rPr>
        <w:t xml:space="preserve"> </w:t>
      </w:r>
      <w:r>
        <w:rPr>
          <w:rFonts w:asciiTheme="minorHAnsi" w:hAnsiTheme="minorHAnsi"/>
          <w:color w:val="auto"/>
        </w:rPr>
        <w:tab/>
      </w:r>
      <w:r w:rsidRPr="006827E9">
        <w:rPr>
          <w:rFonts w:asciiTheme="minorHAnsi" w:hAnsiTheme="minorHAnsi"/>
          <w:color w:val="auto"/>
        </w:rPr>
        <w:t xml:space="preserve">Tahap </w:t>
      </w:r>
      <w:r>
        <w:rPr>
          <w:rFonts w:asciiTheme="minorHAnsi" w:hAnsiTheme="minorHAnsi"/>
          <w:color w:val="auto"/>
        </w:rPr>
        <w:t>Transform</w:t>
      </w:r>
      <w:r w:rsidR="00C50C3C">
        <w:rPr>
          <w:rFonts w:asciiTheme="minorHAnsi" w:hAnsiTheme="minorHAnsi"/>
          <w:color w:val="auto"/>
        </w:rPr>
        <w:t xml:space="preserve"> (ETL)</w:t>
      </w:r>
      <w:r>
        <w:rPr>
          <w:rFonts w:asciiTheme="minorHAnsi" w:hAnsiTheme="minorHAnsi"/>
          <w:color w:val="auto"/>
        </w:rPr>
        <w:t xml:space="preserve"> pada ELT</w:t>
      </w:r>
      <w:bookmarkEnd w:id="50"/>
      <w:r w:rsidRPr="006827E9">
        <w:rPr>
          <w:rFonts w:asciiTheme="minorHAnsi" w:hAnsiTheme="minorHAnsi"/>
          <w:color w:val="auto"/>
        </w:rPr>
        <w:t xml:space="preserve"> </w:t>
      </w:r>
    </w:p>
    <w:p w14:paraId="4D75B0A2" w14:textId="7806D2D0" w:rsidR="00433E32" w:rsidRPr="00C50C3C" w:rsidRDefault="00433E32" w:rsidP="00C50C3C">
      <w:pPr>
        <w:pStyle w:val="Heading4"/>
        <w:ind w:left="720"/>
        <w:rPr>
          <w:rFonts w:asciiTheme="minorHAnsi" w:hAnsiTheme="minorHAnsi"/>
          <w:i w:val="0"/>
          <w:iCs w:val="0"/>
          <w:color w:val="auto"/>
        </w:rPr>
      </w:pPr>
      <w:r w:rsidRPr="00C50C3C">
        <w:rPr>
          <w:rFonts w:asciiTheme="minorHAnsi" w:hAnsiTheme="minorHAnsi"/>
          <w:i w:val="0"/>
          <w:iCs w:val="0"/>
          <w:color w:val="auto"/>
        </w:rPr>
        <w:t>2.8.2</w:t>
      </w:r>
      <w:r w:rsidR="00C50C3C">
        <w:rPr>
          <w:rFonts w:asciiTheme="minorHAnsi" w:hAnsiTheme="minorHAnsi"/>
          <w:i w:val="0"/>
          <w:iCs w:val="0"/>
          <w:color w:val="auto"/>
        </w:rPr>
        <w:t>.1</w:t>
      </w:r>
      <w:r w:rsidRPr="00C50C3C">
        <w:rPr>
          <w:rFonts w:asciiTheme="minorHAnsi" w:hAnsiTheme="minorHAnsi"/>
          <w:i w:val="0"/>
          <w:iCs w:val="0"/>
          <w:color w:val="auto"/>
        </w:rPr>
        <w:t xml:space="preserve"> Tahap Transform </w:t>
      </w:r>
      <w:r w:rsidR="00C50C3C" w:rsidRPr="00C50C3C">
        <w:rPr>
          <w:rFonts w:asciiTheme="minorHAnsi" w:hAnsiTheme="minorHAnsi"/>
          <w:i w:val="0"/>
          <w:iCs w:val="0"/>
          <w:color w:val="auto"/>
        </w:rPr>
        <w:t>Bronze Layer ke Silver Layer</w:t>
      </w:r>
    </w:p>
    <w:p w14:paraId="707152DD" w14:textId="0FDB7F0C" w:rsidR="00F50E08" w:rsidRDefault="00433E32" w:rsidP="00433E32">
      <w:pPr>
        <w:pStyle w:val="NormalWeb"/>
        <w:spacing w:after="0" w:afterAutospacing="0"/>
        <w:ind w:firstLine="426"/>
        <w:jc w:val="center"/>
      </w:pPr>
      <w:r w:rsidRPr="00433E32">
        <w:drawing>
          <wp:inline distT="0" distB="0" distL="0" distR="0" wp14:anchorId="15B078CA" wp14:editId="2D5EC912">
            <wp:extent cx="5760720" cy="2950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950845"/>
                    </a:xfrm>
                    <a:prstGeom prst="rect">
                      <a:avLst/>
                    </a:prstGeom>
                    <a:noFill/>
                    <a:ln>
                      <a:noFill/>
                    </a:ln>
                  </pic:spPr>
                </pic:pic>
              </a:graphicData>
            </a:graphic>
          </wp:inline>
        </w:drawing>
      </w:r>
    </w:p>
    <w:p w14:paraId="1B072CDD" w14:textId="241F018A" w:rsidR="00986356" w:rsidRDefault="00986356" w:rsidP="00986356">
      <w:pPr>
        <w:jc w:val="center"/>
        <w:rPr>
          <w:i/>
          <w:iCs/>
          <w:sz w:val="18"/>
          <w:szCs w:val="18"/>
        </w:rPr>
      </w:pPr>
      <w:bookmarkStart w:id="51" w:name="_Toc218276742"/>
      <w:r w:rsidRPr="45A2F073">
        <w:rPr>
          <w:i/>
          <w:iCs/>
          <w:sz w:val="18"/>
          <w:szCs w:val="18"/>
        </w:rPr>
        <w:t>Gambar 2.</w:t>
      </w:r>
      <w:r w:rsidRPr="45A2F073">
        <w:rPr>
          <w:b/>
          <w:bCs/>
          <w:i/>
          <w:iCs/>
          <w:sz w:val="18"/>
          <w:szCs w:val="18"/>
        </w:rPr>
        <w:fldChar w:fldCharType="begin"/>
      </w:r>
      <w:r w:rsidRPr="45A2F073">
        <w:rPr>
          <w:i/>
          <w:iCs/>
          <w:sz w:val="18"/>
          <w:szCs w:val="18"/>
        </w:rPr>
        <w:instrText xml:space="preserve"> SEQ Gambar \* ARABIC </w:instrText>
      </w:r>
      <w:r w:rsidRPr="45A2F073">
        <w:rPr>
          <w:b/>
          <w:bCs/>
          <w:i/>
          <w:iCs/>
          <w:sz w:val="18"/>
          <w:szCs w:val="18"/>
        </w:rPr>
        <w:fldChar w:fldCharType="separate"/>
      </w:r>
      <w:r w:rsidR="00293190">
        <w:rPr>
          <w:i/>
          <w:iCs/>
          <w:noProof/>
          <w:sz w:val="18"/>
          <w:szCs w:val="18"/>
        </w:rPr>
        <w:t>5</w:t>
      </w:r>
      <w:r w:rsidRPr="45A2F073">
        <w:rPr>
          <w:b/>
          <w:bCs/>
          <w:i/>
          <w:iCs/>
          <w:sz w:val="18"/>
          <w:szCs w:val="18"/>
        </w:rPr>
        <w:fldChar w:fldCharType="end"/>
      </w:r>
      <w:r w:rsidRPr="45A2F073">
        <w:rPr>
          <w:i/>
          <w:iCs/>
          <w:sz w:val="18"/>
          <w:szCs w:val="18"/>
        </w:rPr>
        <w:t xml:space="preserve"> </w:t>
      </w:r>
      <w:r w:rsidR="00AC2BF6">
        <w:rPr>
          <w:i/>
          <w:iCs/>
          <w:sz w:val="18"/>
          <w:szCs w:val="18"/>
        </w:rPr>
        <w:t>Proses</w:t>
      </w:r>
      <w:r w:rsidR="00433E32">
        <w:rPr>
          <w:i/>
          <w:iCs/>
          <w:sz w:val="18"/>
          <w:szCs w:val="18"/>
        </w:rPr>
        <w:t xml:space="preserve"> Transform (ETL)</w:t>
      </w:r>
      <w:r w:rsidR="00AC2BF6">
        <w:rPr>
          <w:i/>
          <w:iCs/>
          <w:sz w:val="18"/>
          <w:szCs w:val="18"/>
        </w:rPr>
        <w:t xml:space="preserve"> Data</w:t>
      </w:r>
      <w:r w:rsidR="00FF4059">
        <w:rPr>
          <w:i/>
          <w:iCs/>
          <w:sz w:val="18"/>
          <w:szCs w:val="18"/>
        </w:rPr>
        <w:t xml:space="preserve"> Ke</w:t>
      </w:r>
      <w:r w:rsidR="00AC2BF6">
        <w:rPr>
          <w:i/>
          <w:iCs/>
          <w:sz w:val="18"/>
          <w:szCs w:val="18"/>
        </w:rPr>
        <w:t xml:space="preserve"> Clean Zone</w:t>
      </w:r>
      <w:bookmarkEnd w:id="51"/>
    </w:p>
    <w:p w14:paraId="2988BB05" w14:textId="7D7B78B1" w:rsidR="003417CD" w:rsidRDefault="003417CD" w:rsidP="00986356">
      <w:pPr>
        <w:jc w:val="center"/>
        <w:rPr>
          <w:i/>
          <w:iCs/>
          <w:sz w:val="18"/>
          <w:szCs w:val="18"/>
        </w:rPr>
      </w:pPr>
    </w:p>
    <w:p w14:paraId="04D22241" w14:textId="77777777" w:rsidR="003417CD" w:rsidRPr="00986356" w:rsidRDefault="003417CD" w:rsidP="00986356">
      <w:pPr>
        <w:jc w:val="center"/>
        <w:rPr>
          <w:i/>
          <w:iCs/>
          <w:sz w:val="18"/>
          <w:szCs w:val="18"/>
        </w:rPr>
      </w:pPr>
    </w:p>
    <w:p w14:paraId="05122D9A" w14:textId="3FB54801" w:rsidR="003417CD" w:rsidRPr="007E4015" w:rsidRDefault="003417CD" w:rsidP="007E4015">
      <w:pPr>
        <w:pStyle w:val="ListParagraph"/>
        <w:numPr>
          <w:ilvl w:val="0"/>
          <w:numId w:val="39"/>
        </w:numPr>
        <w:jc w:val="both"/>
        <w:rPr>
          <w:b/>
          <w:bCs/>
        </w:rPr>
      </w:pPr>
      <w:r>
        <w:rPr>
          <w:b/>
          <w:bCs/>
        </w:rPr>
        <w:lastRenderedPageBreak/>
        <w:t>Tahap Extract</w:t>
      </w:r>
      <w:r>
        <w:rPr>
          <w:b/>
          <w:bCs/>
        </w:rPr>
        <w:t xml:space="preserve"> </w:t>
      </w:r>
      <w:r w:rsidR="00A35AB6">
        <w:rPr>
          <w:b/>
          <w:bCs/>
        </w:rPr>
        <w:t xml:space="preserve"> Bronze Layer </w:t>
      </w:r>
      <w:r>
        <w:rPr>
          <w:b/>
          <w:bCs/>
        </w:rPr>
        <w:t>Menggunakan Metadata</w:t>
      </w:r>
    </w:p>
    <w:p w14:paraId="78005149" w14:textId="6EBDC1BD" w:rsidR="003417CD" w:rsidRDefault="003417CD" w:rsidP="003417CD">
      <w:pPr>
        <w:pStyle w:val="ListParagraph"/>
        <w:ind w:firstLine="720"/>
        <w:jc w:val="both"/>
      </w:pPr>
      <w:r>
        <w:t xml:space="preserve">Pada tahap extract, sistem tidak membaca data langsung dari nama file statis, melainkan menggunakan object key yang tersimpan di MinIO sebagai penunjuk utama lokasi data mentah. </w:t>
      </w:r>
      <w:r>
        <w:t>Sebuah fungsi akan dijalankan</w:t>
      </w:r>
      <w:r>
        <w:t xml:space="preserve"> terlebih dahulu membentuk prefix berbasis nama tabel, misalnya sql/aktivitas/ dan sql/kategori/. Prefix ini merepresentasikan struktur direktori logis pada bronze layer.</w:t>
      </w:r>
    </w:p>
    <w:p w14:paraId="43BF1C0F" w14:textId="77777777" w:rsidR="007E4015" w:rsidRDefault="003417CD" w:rsidP="007E4015">
      <w:pPr>
        <w:pStyle w:val="ListParagraph"/>
        <w:ind w:firstLine="720"/>
        <w:jc w:val="both"/>
      </w:pPr>
      <w:r>
        <w:t xml:space="preserve">Melalui pemanggilan </w:t>
      </w:r>
      <w:r w:rsidR="007E4015">
        <w:t>fungsi yang akan dirancang</w:t>
      </w:r>
      <w:r>
        <w:t xml:space="preserve">, sistem memperoleh daftar objek beserta metadata sistem seperti </w:t>
      </w:r>
      <w:r w:rsidRPr="007E4015">
        <w:rPr>
          <w:rFonts w:ascii="Courier New" w:hAnsi="Courier New" w:cs="Courier New"/>
        </w:rPr>
        <w:t>Key</w:t>
      </w:r>
      <w:r>
        <w:t xml:space="preserve"> dan </w:t>
      </w:r>
      <w:r w:rsidRPr="007E4015">
        <w:rPr>
          <w:rFonts w:ascii="Courier New" w:hAnsi="Courier New" w:cs="Courier New"/>
        </w:rPr>
        <w:t>LastModified</w:t>
      </w:r>
      <w:r>
        <w:t xml:space="preserve">. Dari seluruh objek yang berada pada prefix tersebut, sistem melakukan penyaringan terhadap nilai </w:t>
      </w:r>
      <w:r w:rsidRPr="007E4015">
        <w:rPr>
          <w:rFonts w:ascii="Courier New" w:hAnsi="Courier New" w:cs="Courier New"/>
        </w:rPr>
        <w:t>Key</w:t>
      </w:r>
      <w:r>
        <w:t xml:space="preserve"> yang berakhiran </w:t>
      </w:r>
      <w:r w:rsidRPr="007E4015">
        <w:rPr>
          <w:rFonts w:ascii="Courier New" w:hAnsi="Courier New" w:cs="Courier New"/>
        </w:rPr>
        <w:t>.csv</w:t>
      </w:r>
      <w:r>
        <w:t xml:space="preserve">. Setelah itu, objek diurutkan berdasarkan metadata </w:t>
      </w:r>
      <w:r w:rsidRPr="007E4015">
        <w:rPr>
          <w:rFonts w:ascii="Courier New" w:hAnsi="Courier New" w:cs="Courier New"/>
        </w:rPr>
        <w:t>LastModified</w:t>
      </w:r>
      <w:r>
        <w:t>, sehingga sistem dapat mengidentifikasi file dengan waktu ingest paling baru.</w:t>
      </w:r>
    </w:p>
    <w:p w14:paraId="65A09849" w14:textId="5CFF2653" w:rsidR="007E4015" w:rsidRDefault="007E4015" w:rsidP="007E4015">
      <w:pPr>
        <w:ind w:firstLine="720"/>
        <w:jc w:val="both"/>
      </w:pPr>
      <w:r w:rsidRPr="007E4015">
        <w:t>Hasil dari proses ini adalah sebuah object key spesifik, misalnya:</w:t>
      </w:r>
    </w:p>
    <w:p w14:paraId="2412CCF7" w14:textId="021F99A6" w:rsidR="007E4015" w:rsidRPr="007E4015" w:rsidRDefault="007E4015" w:rsidP="007E4015">
      <w:pPr>
        <w:ind w:firstLine="720"/>
        <w:jc w:val="both"/>
        <w:rPr>
          <w:rFonts w:ascii="Courier New" w:hAnsi="Courier New" w:cs="Courier New"/>
        </w:rPr>
      </w:pPr>
      <w:r w:rsidRPr="007E4015">
        <w:rPr>
          <w:rFonts w:ascii="Courier New" w:hAnsi="Courier New" w:cs="Courier New"/>
        </w:rPr>
        <w:t>sql/aktivitas/aktivitas_20250101_120530.csv</w:t>
      </w:r>
    </w:p>
    <w:p w14:paraId="2D8C10ED" w14:textId="76F12037" w:rsidR="007E4015" w:rsidRDefault="007E4015" w:rsidP="009E2E48">
      <w:pPr>
        <w:pStyle w:val="ListParagraph"/>
        <w:ind w:firstLine="720"/>
        <w:jc w:val="both"/>
      </w:pPr>
      <w:r w:rsidRPr="007E4015">
        <w:t xml:space="preserve">Object key inilah yang kemudian digunakan sebagai parameter utama pada pemanggilan </w:t>
      </w:r>
      <w:r w:rsidRPr="007E4015">
        <w:rPr>
          <w:rFonts w:ascii="Courier New" w:hAnsi="Courier New" w:cs="Courier New"/>
        </w:rPr>
        <w:t>s3.get_object</w:t>
      </w:r>
      <w:r w:rsidRPr="007E4015">
        <w:t>. Dengan demikian, proses extract sepenuhnya bergantung pada kombinasi antara struktur key dan metadata waktu, bukan pada penamaan file yang dikodekan secara manual. Pendekatan ini memastikan bahwa setiap proses clean selalu bekerja pada versi data terbaru yang tersedia di bronze layer tanpa memerlukan intervensi tambahan.</w:t>
      </w:r>
    </w:p>
    <w:p w14:paraId="1B6DE6CD" w14:textId="77777777" w:rsidR="009E2E48" w:rsidRDefault="009E2E48" w:rsidP="009E2E48">
      <w:pPr>
        <w:pStyle w:val="ListParagraph"/>
        <w:ind w:firstLine="720"/>
        <w:jc w:val="both"/>
      </w:pPr>
    </w:p>
    <w:p w14:paraId="35E40ECF" w14:textId="272FF63C" w:rsidR="007E4015" w:rsidRPr="007E4015" w:rsidRDefault="007E4015" w:rsidP="007E4015">
      <w:pPr>
        <w:pStyle w:val="ListParagraph"/>
        <w:numPr>
          <w:ilvl w:val="0"/>
          <w:numId w:val="39"/>
        </w:numPr>
        <w:jc w:val="both"/>
        <w:rPr>
          <w:b/>
          <w:bCs/>
        </w:rPr>
      </w:pPr>
      <w:r>
        <w:rPr>
          <w:b/>
          <w:bCs/>
        </w:rPr>
        <w:t xml:space="preserve">Tahap </w:t>
      </w:r>
      <w:r w:rsidR="00DC27F5">
        <w:rPr>
          <w:b/>
          <w:bCs/>
        </w:rPr>
        <w:t>Transformasi data</w:t>
      </w:r>
    </w:p>
    <w:p w14:paraId="1D419CBD" w14:textId="77777777" w:rsidR="003417CD" w:rsidRDefault="003417CD" w:rsidP="003417CD">
      <w:pPr>
        <w:pStyle w:val="ListParagraph"/>
        <w:ind w:firstLine="720"/>
        <w:jc w:val="both"/>
      </w:pPr>
    </w:p>
    <w:p w14:paraId="2B1BDD0F" w14:textId="45B410EA" w:rsidR="009E2E48" w:rsidRDefault="009E2E48" w:rsidP="009E2E48">
      <w:pPr>
        <w:pStyle w:val="ListParagraph"/>
        <w:ind w:firstLine="720"/>
        <w:jc w:val="both"/>
      </w:pPr>
      <w:r>
        <w:t>Tahap transform dirancang sebagai proses untuk mengubah data mentah dari berbagai sumber menjadi dataset yang bersih, terintegrasi, dan memiliki struktur seragam sebelum dimuat ke silver layer. Meskipun setiap sumber data memiliki format yang berbeda, baik CSV dari spreadsheet, CSV hasil extract SQL, maupun JSON dari API eksternal, seluruh data diproses melalui pola transformasi yang serupa.</w:t>
      </w:r>
    </w:p>
    <w:p w14:paraId="79AFD56F" w14:textId="7809FE9C" w:rsidR="009E2E48" w:rsidRDefault="009E2E48" w:rsidP="009E2E48">
      <w:pPr>
        <w:pStyle w:val="ListParagraph"/>
        <w:ind w:firstLine="720"/>
        <w:jc w:val="both"/>
      </w:pPr>
      <w:r>
        <w:t xml:space="preserve">Sebagai contoh, pada alur data SQL, dataset </w:t>
      </w:r>
      <w:r w:rsidRPr="009E2E48">
        <w:rPr>
          <w:rFonts w:ascii="Courier New" w:hAnsi="Courier New" w:cs="Courier New"/>
        </w:rPr>
        <w:t>daftar_</w:t>
      </w:r>
      <w:r w:rsidRPr="009E2E48">
        <w:rPr>
          <w:rFonts w:ascii="Courier New" w:hAnsi="Courier New" w:cs="Courier New"/>
        </w:rPr>
        <w:t>aktivitas</w:t>
      </w:r>
      <w:r>
        <w:t xml:space="preserve"> dan </w:t>
      </w:r>
      <w:r w:rsidRPr="009E2E48">
        <w:rPr>
          <w:rFonts w:ascii="Courier New" w:hAnsi="Courier New" w:cs="Courier New"/>
        </w:rPr>
        <w:t>kategori</w:t>
      </w:r>
      <w:r w:rsidRPr="009E2E48">
        <w:rPr>
          <w:rFonts w:ascii="Courier New" w:hAnsi="Courier New" w:cs="Courier New"/>
        </w:rPr>
        <w:t>_aktivitas</w:t>
      </w:r>
      <w:r>
        <w:t xml:space="preserve"> digabung</w:t>
      </w:r>
      <w:r>
        <w:t>kan</w:t>
      </w:r>
      <w:r>
        <w:t xml:space="preserve"> berdasarkan atribut kunci </w:t>
      </w:r>
      <w:r w:rsidRPr="009E2E48">
        <w:rPr>
          <w:rFonts w:ascii="Courier New" w:hAnsi="Courier New" w:cs="Courier New"/>
        </w:rPr>
        <w:t>id_kategori</w:t>
      </w:r>
      <w:r>
        <w:t>. Proses ini menghasilkan tabel master yang tidak hanya memuat informasi aktivitas, tetapi juga konteks kategorinya. Pola integrasi ini juga diterapkan secara konseptual pada sumber lain, seperti:</w:t>
      </w:r>
    </w:p>
    <w:p w14:paraId="1F5D3985" w14:textId="21E1DC22" w:rsidR="009E2E48" w:rsidRDefault="009E2E48" w:rsidP="009E2E48">
      <w:pPr>
        <w:pStyle w:val="ListParagraph"/>
        <w:numPr>
          <w:ilvl w:val="0"/>
          <w:numId w:val="40"/>
        </w:numPr>
        <w:jc w:val="both"/>
      </w:pPr>
      <w:r>
        <w:t xml:space="preserve">Data </w:t>
      </w:r>
      <w:r w:rsidRPr="009E2E48">
        <w:rPr>
          <w:rFonts w:ascii="Courier New" w:hAnsi="Courier New" w:cs="Courier New"/>
        </w:rPr>
        <w:t>log_mandi</w:t>
      </w:r>
      <w:r>
        <w:t xml:space="preserve"> dan </w:t>
      </w:r>
      <w:r w:rsidRPr="009E2E48">
        <w:rPr>
          <w:rFonts w:ascii="Courier New" w:hAnsi="Courier New" w:cs="Courier New"/>
        </w:rPr>
        <w:t>aktivitas_manual</w:t>
      </w:r>
      <w:r>
        <w:t xml:space="preserve"> dari spreadsheet yang dibersihkan dan distandarisasi agar memiliki format waktu dan skema kolom yang seragam.</w:t>
      </w:r>
    </w:p>
    <w:p w14:paraId="49718D10" w14:textId="2DC71411" w:rsidR="009E2E48" w:rsidRDefault="009E2E48" w:rsidP="009E2E48">
      <w:pPr>
        <w:pStyle w:val="ListParagraph"/>
        <w:numPr>
          <w:ilvl w:val="0"/>
          <w:numId w:val="40"/>
        </w:numPr>
        <w:jc w:val="both"/>
      </w:pPr>
      <w:r>
        <w:t>Data AQICN dan BMKG dari API yang di-flatten dari struktur JSON menjadi tabel datar agar dapat disejajarkan dengan dataset lain.</w:t>
      </w:r>
    </w:p>
    <w:p w14:paraId="243D7B20" w14:textId="77777777" w:rsidR="009E2E48" w:rsidRDefault="009E2E48" w:rsidP="009E2E48">
      <w:pPr>
        <w:pStyle w:val="ListParagraph"/>
        <w:ind w:firstLine="720"/>
        <w:jc w:val="both"/>
      </w:pPr>
      <w:r>
        <w:t>Selain integrasi, tahap transform juga mencakup pembersihan tipe data, terutama pada kolom numerik dan waktu. Nilai yang tidak sesuai format diubah menjadi nilai kosong agar tidak mengganggu proses analitik. Dengan demikian, seluruh dataset, meskipun berasal dari sumber yang heterogen, akan memiliki karakteristik struktural yang sebanding ketika memasuki silver layer.</w:t>
      </w:r>
    </w:p>
    <w:p w14:paraId="65A94C12" w14:textId="77777777" w:rsidR="009E2E48" w:rsidRDefault="009E2E48" w:rsidP="009E2E48">
      <w:pPr>
        <w:pStyle w:val="ListParagraph"/>
        <w:ind w:firstLine="720"/>
        <w:jc w:val="both"/>
      </w:pPr>
    </w:p>
    <w:p w14:paraId="232B49E1" w14:textId="393E69FD" w:rsidR="553B8547" w:rsidRDefault="009E2E48" w:rsidP="009E2E48">
      <w:pPr>
        <w:pStyle w:val="ListParagraph"/>
        <w:ind w:firstLine="720"/>
        <w:jc w:val="both"/>
      </w:pPr>
      <w:r>
        <w:lastRenderedPageBreak/>
        <w:t>Transformasi ini menjadikan silver layer sebagai lapisan data yang telah bebas dari inkonsistensi format, redundansi struktural, serta perbedaan skema antar sumber.</w:t>
      </w:r>
    </w:p>
    <w:p w14:paraId="2A74E4DB" w14:textId="77777777" w:rsidR="00DC27F5" w:rsidRDefault="00DC27F5" w:rsidP="009E2E48">
      <w:pPr>
        <w:pStyle w:val="ListParagraph"/>
        <w:ind w:firstLine="720"/>
        <w:jc w:val="both"/>
      </w:pPr>
    </w:p>
    <w:p w14:paraId="1C2EFC23" w14:textId="5EAC0204" w:rsidR="00DC27F5" w:rsidRPr="007E4015" w:rsidRDefault="00DC27F5" w:rsidP="00DC27F5">
      <w:pPr>
        <w:pStyle w:val="ListParagraph"/>
        <w:numPr>
          <w:ilvl w:val="0"/>
          <w:numId w:val="39"/>
        </w:numPr>
        <w:jc w:val="both"/>
        <w:rPr>
          <w:b/>
          <w:bCs/>
        </w:rPr>
      </w:pPr>
      <w:r>
        <w:rPr>
          <w:b/>
          <w:bCs/>
        </w:rPr>
        <w:t xml:space="preserve">Tahap </w:t>
      </w:r>
      <w:r>
        <w:rPr>
          <w:b/>
          <w:bCs/>
        </w:rPr>
        <w:t>Load ke Silver Layer</w:t>
      </w:r>
    </w:p>
    <w:p w14:paraId="08F78ED3" w14:textId="77777777" w:rsidR="00DC27F5" w:rsidRDefault="00DC27F5" w:rsidP="009E2E48">
      <w:pPr>
        <w:pStyle w:val="ListParagraph"/>
        <w:ind w:firstLine="720"/>
        <w:jc w:val="both"/>
      </w:pPr>
    </w:p>
    <w:p w14:paraId="64E4CED2" w14:textId="7B5E2E4C" w:rsidR="00DC27F5" w:rsidRDefault="00DC27F5" w:rsidP="00DC27F5">
      <w:pPr>
        <w:pStyle w:val="ListParagraph"/>
        <w:ind w:firstLine="720"/>
        <w:jc w:val="both"/>
      </w:pPr>
      <w:r>
        <w:t xml:space="preserve">Tahap load pada silver layer dirancang sebagai proses untuk menyimpan seluruh hasil transformasi ke dalam format yang lebih efisien dan terstandarisasi, yaitu </w:t>
      </w:r>
      <w:r w:rsidRPr="00DC27F5">
        <w:rPr>
          <w:b/>
          <w:bCs/>
        </w:rPr>
        <w:t>Parquet berbasis Delta Lake</w:t>
      </w:r>
      <w:r>
        <w:t>. Perubahan format dari CSV dan JSON pada bronze layer menjadi Parquet pada silver layer bukan sekadar konversi teknis, melainkan keputusan arsitektural untuk meningkatkan kinerja baca, efisiensi penyimpanan, dan konsistensi skema.</w:t>
      </w:r>
    </w:p>
    <w:p w14:paraId="687FD8B4" w14:textId="7D35D958" w:rsidR="00DC27F5" w:rsidRDefault="00DC27F5" w:rsidP="00DC27F5">
      <w:pPr>
        <w:pStyle w:val="ListParagraph"/>
        <w:ind w:firstLine="720"/>
        <w:jc w:val="both"/>
      </w:pPr>
      <w:r>
        <w:t xml:space="preserve">Seluruh dataset, baik yang berasal dari SQL, spreadsheet seperti </w:t>
      </w:r>
      <w:r w:rsidRPr="00DC27F5">
        <w:rPr>
          <w:rFonts w:ascii="Courier New" w:hAnsi="Courier New" w:cs="Courier New"/>
        </w:rPr>
        <w:t>log_mandi</w:t>
      </w:r>
      <w:r>
        <w:t xml:space="preserve"> dan </w:t>
      </w:r>
      <w:r w:rsidRPr="00DC27F5">
        <w:rPr>
          <w:rFonts w:ascii="Courier New" w:hAnsi="Courier New" w:cs="Courier New"/>
        </w:rPr>
        <w:t>aktivitas_manual</w:t>
      </w:r>
      <w:r>
        <w:t xml:space="preserve">, maupun API eksternal seperti AQICN dan BMKG, dimuat ke dalam struktur direktori silver layer dengan pola penamaan yang merepresentasikan jenis data. Contohnya, dataset hasil integrasi aktivitas disimpan sebagai </w:t>
      </w:r>
      <w:r w:rsidRPr="00DC27F5">
        <w:rPr>
          <w:rFonts w:ascii="Courier New" w:hAnsi="Courier New" w:cs="Courier New"/>
        </w:rPr>
        <w:t>aktivitas_joined_master.parquet</w:t>
      </w:r>
      <w:r>
        <w:t xml:space="preserve">, sementara data hasil normalisasi dari API disimpan sebagai </w:t>
      </w:r>
      <w:r w:rsidRPr="00DC27F5">
        <w:rPr>
          <w:rFonts w:ascii="Courier New" w:hAnsi="Courier New" w:cs="Courier New"/>
        </w:rPr>
        <w:t>aqicn.parquet</w:t>
      </w:r>
      <w:r>
        <w:t xml:space="preserve"> dan </w:t>
      </w:r>
      <w:r w:rsidRPr="00DC27F5">
        <w:rPr>
          <w:rFonts w:ascii="Courier New" w:hAnsi="Courier New" w:cs="Courier New"/>
        </w:rPr>
        <w:t>bmkg.parquet</w:t>
      </w:r>
      <w:r>
        <w:t>.</w:t>
      </w:r>
    </w:p>
    <w:p w14:paraId="7C893C22" w14:textId="790C73EF" w:rsidR="00DC27F5" w:rsidRDefault="00DC27F5" w:rsidP="00DC27F5">
      <w:pPr>
        <w:pStyle w:val="ListParagraph"/>
        <w:ind w:firstLine="720"/>
        <w:jc w:val="both"/>
      </w:pPr>
      <w:r>
        <w:t>Pendekatan ini memastikan bahwa setiap entitas data pada silver layer sudah berada dalam bentuk tabel kolumnar yang teroptimasi, sehingga tidak lagi bergantung pada format sumber aslinya. Selain itu, silver layer diperlakukan sebagai lapisan data bersih yang selalu merefleksikan kondisi terbaru dari bronze layer. Oleh karena itu, setiap proses load dilakukan dengan strategi pembaruan penuh, sehingga versi data lama secara sistematis digantikan oleh versi hasil transformasi terkini.</w:t>
      </w:r>
    </w:p>
    <w:p w14:paraId="70A173D6" w14:textId="7A3D50C4" w:rsidR="553B8547" w:rsidRDefault="00DC27F5" w:rsidP="00DC27F5">
      <w:pPr>
        <w:pStyle w:val="ListParagraph"/>
        <w:ind w:firstLine="720"/>
        <w:jc w:val="both"/>
      </w:pPr>
      <w:r>
        <w:t>Dengan desain ini, silver layer berfungsi sebagai titik temu seluruh sumber data yang telah distandarisasi, sehingga lapisan berikutnya dapat memanfaatkan dataset Parquet tersebut tanpa perlu kembali menangani perbedaan format atau struktur data mentah.</w:t>
      </w:r>
    </w:p>
    <w:p w14:paraId="1D506033" w14:textId="77777777" w:rsidR="00DC27F5" w:rsidRDefault="00DC27F5" w:rsidP="00DC27F5">
      <w:pPr>
        <w:pStyle w:val="ListParagraph"/>
        <w:ind w:firstLine="720"/>
        <w:jc w:val="both"/>
      </w:pPr>
    </w:p>
    <w:p w14:paraId="0444FB73" w14:textId="2FBBEB1E" w:rsidR="553B8547" w:rsidRPr="00DC27F5" w:rsidRDefault="553B8547" w:rsidP="553B8547">
      <w:pPr>
        <w:pStyle w:val="ListParagraph"/>
        <w:jc w:val="both"/>
        <w:rPr>
          <w:b/>
          <w:bCs/>
        </w:rPr>
      </w:pPr>
      <w:r w:rsidRPr="00DC27F5">
        <w:rPr>
          <w:b/>
          <w:bCs/>
        </w:rPr>
        <w:t>Contoh perubahan data pada clean zone :</w:t>
      </w:r>
    </w:p>
    <w:p w14:paraId="040887D5" w14:textId="55C31313" w:rsidR="553B8547" w:rsidRDefault="553B8547" w:rsidP="00DA73AE">
      <w:pPr>
        <w:pStyle w:val="ListParagraph"/>
        <w:numPr>
          <w:ilvl w:val="0"/>
          <w:numId w:val="4"/>
        </w:numPr>
      </w:pPr>
      <w:r w:rsidRPr="553B8547">
        <w:rPr>
          <w:b/>
          <w:bCs/>
        </w:rPr>
        <w:t>Raw Zone</w:t>
      </w:r>
      <w:r w:rsidRPr="553B8547">
        <w:t>: Aktivitas Harian (sebelum transformasi)</w:t>
      </w:r>
    </w:p>
    <w:p w14:paraId="021B3C77" w14:textId="5D886269" w:rsidR="003225D4" w:rsidRPr="003225D4" w:rsidRDefault="003225D4" w:rsidP="0098406A">
      <w:pPr>
        <w:pStyle w:val="Caption"/>
        <w:jc w:val="center"/>
        <w:rPr>
          <w:b w:val="0"/>
          <w:bCs w:val="0"/>
          <w:i/>
          <w:iCs/>
          <w:color w:val="auto"/>
        </w:rPr>
      </w:pPr>
      <w:bookmarkStart w:id="52" w:name="_Toc218276849"/>
      <w:r w:rsidRPr="00ED5848">
        <w:rPr>
          <w:b w:val="0"/>
          <w:bCs w:val="0"/>
          <w:i/>
          <w:iCs/>
          <w:color w:val="auto"/>
        </w:rPr>
        <w:t xml:space="preserve">Tabel </w:t>
      </w:r>
      <w:r>
        <w:rPr>
          <w:b w:val="0"/>
          <w:bCs w:val="0"/>
          <w:i/>
          <w:iCs/>
          <w:color w:val="auto"/>
        </w:rPr>
        <w:t>2.</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9</w:t>
      </w:r>
      <w:r w:rsidRPr="00ED5848">
        <w:rPr>
          <w:b w:val="0"/>
          <w:bCs w:val="0"/>
          <w:i/>
          <w:iCs/>
          <w:color w:val="auto"/>
        </w:rPr>
        <w:fldChar w:fldCharType="end"/>
      </w:r>
      <w:r w:rsidRPr="00ED5848">
        <w:rPr>
          <w:b w:val="0"/>
          <w:bCs w:val="0"/>
          <w:i/>
          <w:iCs/>
          <w:color w:val="auto"/>
        </w:rPr>
        <w:t xml:space="preserve"> </w:t>
      </w:r>
      <w:r w:rsidR="0098406A">
        <w:rPr>
          <w:b w:val="0"/>
          <w:bCs w:val="0"/>
          <w:i/>
          <w:iCs/>
          <w:color w:val="auto"/>
        </w:rPr>
        <w:t>Contoh Data Raw Zone Aktivitas Harian</w:t>
      </w:r>
      <w:bookmarkEnd w:id="52"/>
    </w:p>
    <w:tbl>
      <w:tblPr>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2027"/>
        <w:gridCol w:w="1500"/>
        <w:gridCol w:w="1660"/>
      </w:tblGrid>
      <w:tr w:rsidR="553B8547" w14:paraId="6CFD4435" w14:textId="77777777" w:rsidTr="553B8547">
        <w:trPr>
          <w:trHeight w:val="300"/>
          <w:jc w:val="center"/>
        </w:trPr>
        <w:tc>
          <w:tcPr>
            <w:tcW w:w="2027" w:type="dxa"/>
            <w:vAlign w:val="center"/>
          </w:tcPr>
          <w:p w14:paraId="64125549" w14:textId="55A15152" w:rsidR="553B8547" w:rsidRDefault="553B8547" w:rsidP="553B8547">
            <w:pPr>
              <w:spacing w:after="0"/>
              <w:jc w:val="center"/>
            </w:pPr>
            <w:r w:rsidRPr="553B8547">
              <w:rPr>
                <w:b/>
                <w:bCs/>
              </w:rPr>
              <w:t>timestamp</w:t>
            </w:r>
          </w:p>
        </w:tc>
        <w:tc>
          <w:tcPr>
            <w:tcW w:w="1500" w:type="dxa"/>
            <w:vAlign w:val="center"/>
          </w:tcPr>
          <w:p w14:paraId="2282BF14" w14:textId="45531819" w:rsidR="553B8547" w:rsidRDefault="553B8547" w:rsidP="553B8547">
            <w:pPr>
              <w:spacing w:after="0"/>
              <w:jc w:val="center"/>
            </w:pPr>
            <w:r w:rsidRPr="553B8547">
              <w:rPr>
                <w:b/>
                <w:bCs/>
              </w:rPr>
              <w:t>id_aktivitas</w:t>
            </w:r>
          </w:p>
        </w:tc>
        <w:tc>
          <w:tcPr>
            <w:tcW w:w="1660" w:type="dxa"/>
            <w:vAlign w:val="center"/>
          </w:tcPr>
          <w:p w14:paraId="1B184EC5" w14:textId="583FF241" w:rsidR="553B8547" w:rsidRDefault="553B8547" w:rsidP="553B8547">
            <w:pPr>
              <w:spacing w:after="0"/>
              <w:jc w:val="center"/>
            </w:pPr>
            <w:r w:rsidRPr="553B8547">
              <w:rPr>
                <w:b/>
                <w:bCs/>
              </w:rPr>
              <w:t>durasi_menit</w:t>
            </w:r>
          </w:p>
        </w:tc>
      </w:tr>
      <w:tr w:rsidR="553B8547" w14:paraId="1C8A6BCF" w14:textId="77777777" w:rsidTr="553B8547">
        <w:trPr>
          <w:trHeight w:val="300"/>
          <w:jc w:val="center"/>
        </w:trPr>
        <w:tc>
          <w:tcPr>
            <w:tcW w:w="2027" w:type="dxa"/>
            <w:vAlign w:val="center"/>
          </w:tcPr>
          <w:p w14:paraId="56459454" w14:textId="320A1FDD" w:rsidR="553B8547" w:rsidRDefault="553B8547" w:rsidP="553B8547">
            <w:pPr>
              <w:spacing w:after="0"/>
            </w:pPr>
            <w:r>
              <w:t>2025-01-01 08:00</w:t>
            </w:r>
          </w:p>
        </w:tc>
        <w:tc>
          <w:tcPr>
            <w:tcW w:w="1500" w:type="dxa"/>
            <w:vAlign w:val="center"/>
          </w:tcPr>
          <w:p w14:paraId="5212808E" w14:textId="26C46531" w:rsidR="553B8547" w:rsidRDefault="553B8547" w:rsidP="553B8547">
            <w:pPr>
              <w:spacing w:after="0"/>
            </w:pPr>
            <w:r>
              <w:t>A01</w:t>
            </w:r>
          </w:p>
        </w:tc>
        <w:tc>
          <w:tcPr>
            <w:tcW w:w="1660" w:type="dxa"/>
            <w:vAlign w:val="center"/>
          </w:tcPr>
          <w:p w14:paraId="3A52D786" w14:textId="2CA784B1" w:rsidR="553B8547" w:rsidRDefault="553B8547" w:rsidP="553B8547">
            <w:pPr>
              <w:spacing w:after="0"/>
            </w:pPr>
            <w:r>
              <w:t>40</w:t>
            </w:r>
          </w:p>
        </w:tc>
      </w:tr>
    </w:tbl>
    <w:p w14:paraId="263F2889" w14:textId="3119DB5C" w:rsidR="553B8547" w:rsidRDefault="553B8547" w:rsidP="553B8547">
      <w:pPr>
        <w:pStyle w:val="ListParagraph"/>
        <w:jc w:val="both"/>
      </w:pPr>
    </w:p>
    <w:p w14:paraId="793641F3" w14:textId="0BF49BE4" w:rsidR="553B8547" w:rsidRDefault="553B8547" w:rsidP="00DA73AE">
      <w:pPr>
        <w:pStyle w:val="ListParagraph"/>
        <w:numPr>
          <w:ilvl w:val="0"/>
          <w:numId w:val="3"/>
        </w:numPr>
        <w:jc w:val="both"/>
      </w:pPr>
      <w:r w:rsidRPr="553B8547">
        <w:rPr>
          <w:b/>
          <w:bCs/>
        </w:rPr>
        <w:t xml:space="preserve">Clean Zone: </w:t>
      </w:r>
      <w:r w:rsidRPr="553B8547">
        <w:t>Aktivitas Harian (sesudah transformasi dengan Daftar Aktivitas)</w:t>
      </w:r>
    </w:p>
    <w:p w14:paraId="1145AAB5" w14:textId="6290DA1E" w:rsidR="0098406A" w:rsidRPr="0098406A" w:rsidRDefault="0098406A" w:rsidP="0098406A">
      <w:pPr>
        <w:pStyle w:val="Caption"/>
        <w:jc w:val="center"/>
        <w:rPr>
          <w:b w:val="0"/>
          <w:bCs w:val="0"/>
          <w:i/>
          <w:iCs/>
          <w:color w:val="auto"/>
        </w:rPr>
      </w:pPr>
      <w:bookmarkStart w:id="53" w:name="_Toc218276850"/>
      <w:r w:rsidRPr="00ED5848">
        <w:rPr>
          <w:b w:val="0"/>
          <w:bCs w:val="0"/>
          <w:i/>
          <w:iCs/>
          <w:color w:val="auto"/>
        </w:rPr>
        <w:t xml:space="preserve">Tabel </w:t>
      </w:r>
      <w:r>
        <w:rPr>
          <w:b w:val="0"/>
          <w:bCs w:val="0"/>
          <w:i/>
          <w:iCs/>
          <w:color w:val="auto"/>
        </w:rPr>
        <w:t>2.</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10</w:t>
      </w:r>
      <w:r w:rsidRPr="00ED5848">
        <w:rPr>
          <w:b w:val="0"/>
          <w:bCs w:val="0"/>
          <w:i/>
          <w:iCs/>
          <w:color w:val="auto"/>
        </w:rPr>
        <w:fldChar w:fldCharType="end"/>
      </w:r>
      <w:r w:rsidRPr="00ED5848">
        <w:rPr>
          <w:b w:val="0"/>
          <w:bCs w:val="0"/>
          <w:i/>
          <w:iCs/>
          <w:color w:val="auto"/>
        </w:rPr>
        <w:t xml:space="preserve"> </w:t>
      </w:r>
      <w:r>
        <w:rPr>
          <w:b w:val="0"/>
          <w:bCs w:val="0"/>
          <w:i/>
          <w:iCs/>
          <w:color w:val="auto"/>
        </w:rPr>
        <w:t xml:space="preserve">Contoh Data Clean Zone </w:t>
      </w:r>
      <w:r w:rsidR="00026A24">
        <w:rPr>
          <w:b w:val="0"/>
          <w:bCs w:val="0"/>
          <w:i/>
          <w:iCs/>
          <w:color w:val="auto"/>
        </w:rPr>
        <w:t xml:space="preserve">Master </w:t>
      </w:r>
      <w:r>
        <w:rPr>
          <w:b w:val="0"/>
          <w:bCs w:val="0"/>
          <w:i/>
          <w:iCs/>
          <w:color w:val="auto"/>
        </w:rPr>
        <w:t>Aktivitas Harian</w:t>
      </w:r>
      <w:bookmarkEnd w:id="53"/>
    </w:p>
    <w:tbl>
      <w:tblPr>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1700"/>
        <w:gridCol w:w="1471"/>
        <w:gridCol w:w="1835"/>
        <w:gridCol w:w="1239"/>
        <w:gridCol w:w="1162"/>
        <w:gridCol w:w="1635"/>
      </w:tblGrid>
      <w:tr w:rsidR="553B8547" w14:paraId="0A8E9010" w14:textId="77777777" w:rsidTr="553B8547">
        <w:trPr>
          <w:trHeight w:val="300"/>
          <w:jc w:val="center"/>
        </w:trPr>
        <w:tc>
          <w:tcPr>
            <w:tcW w:w="1727" w:type="dxa"/>
            <w:vAlign w:val="center"/>
          </w:tcPr>
          <w:p w14:paraId="1E88CD39" w14:textId="7306AD3E" w:rsidR="553B8547" w:rsidRDefault="553B8547" w:rsidP="553B8547">
            <w:pPr>
              <w:spacing w:after="0"/>
              <w:ind w:left="90" w:right="-90"/>
              <w:jc w:val="center"/>
            </w:pPr>
            <w:r w:rsidRPr="553B8547">
              <w:rPr>
                <w:b/>
                <w:bCs/>
              </w:rPr>
              <w:t>timestamp</w:t>
            </w:r>
          </w:p>
        </w:tc>
        <w:tc>
          <w:tcPr>
            <w:tcW w:w="1200" w:type="dxa"/>
            <w:vAlign w:val="center"/>
          </w:tcPr>
          <w:p w14:paraId="35841B1C" w14:textId="51E43B6C" w:rsidR="553B8547" w:rsidRDefault="553B8547" w:rsidP="553B8547">
            <w:pPr>
              <w:spacing w:after="0"/>
              <w:ind w:left="90" w:right="-90"/>
              <w:jc w:val="center"/>
              <w:rPr>
                <w:b/>
                <w:bCs/>
              </w:rPr>
            </w:pPr>
            <w:r w:rsidRPr="553B8547">
              <w:rPr>
                <w:b/>
                <w:bCs/>
              </w:rPr>
              <w:t>id_aktivitas</w:t>
            </w:r>
          </w:p>
        </w:tc>
        <w:tc>
          <w:tcPr>
            <w:tcW w:w="1574" w:type="dxa"/>
            <w:vAlign w:val="center"/>
          </w:tcPr>
          <w:p w14:paraId="385D99D8" w14:textId="0CFA6BD0" w:rsidR="553B8547" w:rsidRDefault="553B8547" w:rsidP="553B8547">
            <w:pPr>
              <w:spacing w:after="0"/>
              <w:ind w:left="90" w:right="-90"/>
              <w:jc w:val="center"/>
              <w:rPr>
                <w:b/>
                <w:bCs/>
              </w:rPr>
            </w:pPr>
            <w:r w:rsidRPr="553B8547">
              <w:rPr>
                <w:b/>
                <w:bCs/>
              </w:rPr>
              <w:t>nama_aktivitas</w:t>
            </w:r>
          </w:p>
        </w:tc>
        <w:tc>
          <w:tcPr>
            <w:tcW w:w="960" w:type="dxa"/>
            <w:vAlign w:val="center"/>
          </w:tcPr>
          <w:p w14:paraId="4EC16987" w14:textId="1E8BEB14" w:rsidR="553B8547" w:rsidRDefault="553B8547" w:rsidP="553B8547">
            <w:pPr>
              <w:spacing w:after="0"/>
              <w:ind w:left="90" w:right="-90"/>
              <w:jc w:val="center"/>
              <w:rPr>
                <w:b/>
                <w:bCs/>
              </w:rPr>
            </w:pPr>
            <w:r w:rsidRPr="553B8547">
              <w:rPr>
                <w:b/>
                <w:bCs/>
              </w:rPr>
              <w:t>skor_met</w:t>
            </w:r>
          </w:p>
        </w:tc>
        <w:tc>
          <w:tcPr>
            <w:tcW w:w="1095" w:type="dxa"/>
            <w:vAlign w:val="center"/>
          </w:tcPr>
          <w:p w14:paraId="222024F8" w14:textId="3AE78EBE" w:rsidR="553B8547" w:rsidRDefault="553B8547" w:rsidP="553B8547">
            <w:pPr>
              <w:spacing w:after="0"/>
              <w:ind w:left="90" w:right="-90"/>
              <w:jc w:val="center"/>
              <w:rPr>
                <w:b/>
                <w:bCs/>
              </w:rPr>
            </w:pPr>
            <w:r w:rsidRPr="553B8547">
              <w:rPr>
                <w:b/>
                <w:bCs/>
              </w:rPr>
              <w:t>kategori</w:t>
            </w:r>
          </w:p>
        </w:tc>
        <w:tc>
          <w:tcPr>
            <w:tcW w:w="1335" w:type="dxa"/>
            <w:vAlign w:val="center"/>
          </w:tcPr>
          <w:p w14:paraId="0E7F2938" w14:textId="31C9344E" w:rsidR="553B8547" w:rsidRDefault="553B8547" w:rsidP="553B8547">
            <w:pPr>
              <w:spacing w:after="0"/>
              <w:ind w:left="90" w:right="-90"/>
              <w:jc w:val="center"/>
              <w:rPr>
                <w:b/>
                <w:bCs/>
              </w:rPr>
            </w:pPr>
            <w:r w:rsidRPr="553B8547">
              <w:rPr>
                <w:b/>
                <w:bCs/>
              </w:rPr>
              <w:t>durasi_menit</w:t>
            </w:r>
          </w:p>
        </w:tc>
      </w:tr>
      <w:tr w:rsidR="553B8547" w14:paraId="07510638" w14:textId="77777777" w:rsidTr="553B8547">
        <w:trPr>
          <w:trHeight w:val="300"/>
          <w:jc w:val="center"/>
        </w:trPr>
        <w:tc>
          <w:tcPr>
            <w:tcW w:w="1727" w:type="dxa"/>
            <w:vAlign w:val="center"/>
          </w:tcPr>
          <w:p w14:paraId="3ECA18AB" w14:textId="238F5BD2" w:rsidR="553B8547" w:rsidRDefault="553B8547" w:rsidP="553B8547">
            <w:pPr>
              <w:spacing w:after="0"/>
              <w:ind w:left="90" w:right="-90"/>
            </w:pPr>
            <w:r>
              <w:t>2025-01-01 08:00</w:t>
            </w:r>
          </w:p>
        </w:tc>
        <w:tc>
          <w:tcPr>
            <w:tcW w:w="1200" w:type="dxa"/>
            <w:vAlign w:val="center"/>
          </w:tcPr>
          <w:p w14:paraId="29F7B1F2" w14:textId="3BE86EEA" w:rsidR="553B8547" w:rsidRDefault="553B8547" w:rsidP="553B8547">
            <w:pPr>
              <w:spacing w:after="0"/>
              <w:ind w:left="90" w:right="-90"/>
            </w:pPr>
            <w:r>
              <w:t>A01</w:t>
            </w:r>
          </w:p>
        </w:tc>
        <w:tc>
          <w:tcPr>
            <w:tcW w:w="1574" w:type="dxa"/>
            <w:vAlign w:val="center"/>
          </w:tcPr>
          <w:p w14:paraId="4302E69C" w14:textId="14BECDA5" w:rsidR="553B8547" w:rsidRDefault="553B8547" w:rsidP="553B8547">
            <w:pPr>
              <w:spacing w:after="0"/>
              <w:ind w:left="90" w:right="-90"/>
            </w:pPr>
            <w:r>
              <w:t>Naik motor</w:t>
            </w:r>
          </w:p>
        </w:tc>
        <w:tc>
          <w:tcPr>
            <w:tcW w:w="960" w:type="dxa"/>
            <w:vAlign w:val="center"/>
          </w:tcPr>
          <w:p w14:paraId="6083D2B4" w14:textId="2C6A423D" w:rsidR="553B8547" w:rsidRDefault="553B8547" w:rsidP="553B8547">
            <w:pPr>
              <w:spacing w:after="0"/>
              <w:ind w:left="90" w:right="-90"/>
            </w:pPr>
            <w:r>
              <w:t>3.5</w:t>
            </w:r>
          </w:p>
        </w:tc>
        <w:tc>
          <w:tcPr>
            <w:tcW w:w="1095" w:type="dxa"/>
            <w:vAlign w:val="center"/>
          </w:tcPr>
          <w:p w14:paraId="557C0D67" w14:textId="6E2F0703" w:rsidR="553B8547" w:rsidRDefault="553B8547" w:rsidP="553B8547">
            <w:pPr>
              <w:spacing w:after="0"/>
              <w:ind w:left="90" w:right="-90"/>
            </w:pPr>
            <w:r>
              <w:t>Outdoor</w:t>
            </w:r>
          </w:p>
        </w:tc>
        <w:tc>
          <w:tcPr>
            <w:tcW w:w="1335" w:type="dxa"/>
            <w:vAlign w:val="center"/>
          </w:tcPr>
          <w:p w14:paraId="37860597" w14:textId="69BD69D3" w:rsidR="553B8547" w:rsidRDefault="553B8547" w:rsidP="553B8547">
            <w:pPr>
              <w:spacing w:after="0"/>
              <w:ind w:left="90" w:right="-90"/>
            </w:pPr>
            <w:r>
              <w:t>40</w:t>
            </w:r>
          </w:p>
        </w:tc>
      </w:tr>
    </w:tbl>
    <w:p w14:paraId="55CD7ABE" w14:textId="71F558DE" w:rsidR="553B8547" w:rsidRDefault="553B8547" w:rsidP="553B8547">
      <w:pPr>
        <w:pStyle w:val="ListParagraph"/>
        <w:ind w:left="1080"/>
        <w:jc w:val="center"/>
      </w:pPr>
    </w:p>
    <w:p w14:paraId="6C5F2F5C" w14:textId="1AA8E039" w:rsidR="007316BC" w:rsidRDefault="007316BC" w:rsidP="553B8547">
      <w:pPr>
        <w:pStyle w:val="ListParagraph"/>
        <w:ind w:left="1080"/>
        <w:jc w:val="center"/>
      </w:pPr>
    </w:p>
    <w:p w14:paraId="5BAEB1AA" w14:textId="57E2A11F" w:rsidR="007316BC" w:rsidRDefault="007316BC" w:rsidP="553B8547">
      <w:pPr>
        <w:pStyle w:val="ListParagraph"/>
        <w:ind w:left="1080"/>
        <w:jc w:val="center"/>
      </w:pPr>
    </w:p>
    <w:p w14:paraId="2C4BFE5A" w14:textId="7A697F3C" w:rsidR="007316BC" w:rsidRDefault="007316BC" w:rsidP="553B8547">
      <w:pPr>
        <w:pStyle w:val="ListParagraph"/>
        <w:ind w:left="1080"/>
        <w:jc w:val="center"/>
      </w:pPr>
    </w:p>
    <w:p w14:paraId="3C431802" w14:textId="77777777" w:rsidR="007316BC" w:rsidRDefault="007316BC" w:rsidP="553B8547">
      <w:pPr>
        <w:pStyle w:val="ListParagraph"/>
        <w:ind w:left="1080"/>
        <w:jc w:val="center"/>
      </w:pPr>
    </w:p>
    <w:p w14:paraId="74FCDE43" w14:textId="3602DE7B" w:rsidR="007316BC" w:rsidRPr="00C50C3C" w:rsidRDefault="007316BC" w:rsidP="007316BC">
      <w:pPr>
        <w:pStyle w:val="Heading4"/>
        <w:ind w:left="720"/>
        <w:rPr>
          <w:rFonts w:asciiTheme="minorHAnsi" w:hAnsiTheme="minorHAnsi"/>
          <w:i w:val="0"/>
          <w:iCs w:val="0"/>
          <w:color w:val="auto"/>
        </w:rPr>
      </w:pPr>
      <w:r w:rsidRPr="00C50C3C">
        <w:rPr>
          <w:rFonts w:asciiTheme="minorHAnsi" w:hAnsiTheme="minorHAnsi"/>
          <w:i w:val="0"/>
          <w:iCs w:val="0"/>
          <w:color w:val="auto"/>
        </w:rPr>
        <w:lastRenderedPageBreak/>
        <w:t>2.8.2</w:t>
      </w:r>
      <w:r>
        <w:rPr>
          <w:rFonts w:asciiTheme="minorHAnsi" w:hAnsiTheme="minorHAnsi"/>
          <w:i w:val="0"/>
          <w:iCs w:val="0"/>
          <w:color w:val="auto"/>
        </w:rPr>
        <w:t>.</w:t>
      </w:r>
      <w:r>
        <w:rPr>
          <w:rFonts w:asciiTheme="minorHAnsi" w:hAnsiTheme="minorHAnsi"/>
          <w:i w:val="0"/>
          <w:iCs w:val="0"/>
          <w:color w:val="auto"/>
        </w:rPr>
        <w:t>2</w:t>
      </w:r>
      <w:r w:rsidRPr="00C50C3C">
        <w:rPr>
          <w:rFonts w:asciiTheme="minorHAnsi" w:hAnsiTheme="minorHAnsi"/>
          <w:i w:val="0"/>
          <w:iCs w:val="0"/>
          <w:color w:val="auto"/>
        </w:rPr>
        <w:t xml:space="preserve"> Tahap Transform </w:t>
      </w:r>
      <w:r>
        <w:rPr>
          <w:rFonts w:asciiTheme="minorHAnsi" w:hAnsiTheme="minorHAnsi"/>
          <w:i w:val="0"/>
          <w:iCs w:val="0"/>
          <w:color w:val="auto"/>
        </w:rPr>
        <w:t>Silver Layer</w:t>
      </w:r>
      <w:r w:rsidRPr="00C50C3C">
        <w:rPr>
          <w:rFonts w:asciiTheme="minorHAnsi" w:hAnsiTheme="minorHAnsi"/>
          <w:i w:val="0"/>
          <w:iCs w:val="0"/>
          <w:color w:val="auto"/>
        </w:rPr>
        <w:t xml:space="preserve"> ke </w:t>
      </w:r>
      <w:r>
        <w:rPr>
          <w:rFonts w:asciiTheme="minorHAnsi" w:hAnsiTheme="minorHAnsi"/>
          <w:i w:val="0"/>
          <w:iCs w:val="0"/>
          <w:color w:val="auto"/>
        </w:rPr>
        <w:t>Gold</w:t>
      </w:r>
      <w:r w:rsidRPr="00C50C3C">
        <w:rPr>
          <w:rFonts w:asciiTheme="minorHAnsi" w:hAnsiTheme="minorHAnsi"/>
          <w:i w:val="0"/>
          <w:iCs w:val="0"/>
          <w:color w:val="auto"/>
        </w:rPr>
        <w:t xml:space="preserve"> Layer</w:t>
      </w:r>
    </w:p>
    <w:p w14:paraId="04D334C7" w14:textId="20400D6A" w:rsidR="00D64E03" w:rsidRDefault="007316BC" w:rsidP="007316BC">
      <w:pPr>
        <w:pStyle w:val="NormalWeb"/>
        <w:jc w:val="center"/>
      </w:pPr>
      <w:r w:rsidRPr="007316BC">
        <w:drawing>
          <wp:inline distT="0" distB="0" distL="0" distR="0" wp14:anchorId="16A7CA88" wp14:editId="29EA413A">
            <wp:extent cx="5760720" cy="3714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714115"/>
                    </a:xfrm>
                    <a:prstGeom prst="rect">
                      <a:avLst/>
                    </a:prstGeom>
                    <a:noFill/>
                    <a:ln>
                      <a:noFill/>
                    </a:ln>
                  </pic:spPr>
                </pic:pic>
              </a:graphicData>
            </a:graphic>
          </wp:inline>
        </w:drawing>
      </w:r>
    </w:p>
    <w:p w14:paraId="4BEED89D" w14:textId="49BEBBAF" w:rsidR="00FF4059" w:rsidRPr="00FF4059" w:rsidRDefault="00FF4059" w:rsidP="00FF4059">
      <w:pPr>
        <w:jc w:val="center"/>
        <w:rPr>
          <w:i/>
          <w:iCs/>
          <w:sz w:val="18"/>
          <w:szCs w:val="18"/>
        </w:rPr>
      </w:pPr>
      <w:bookmarkStart w:id="54" w:name="_Toc218276743"/>
      <w:r w:rsidRPr="45A2F073">
        <w:rPr>
          <w:i/>
          <w:iCs/>
          <w:sz w:val="18"/>
          <w:szCs w:val="18"/>
        </w:rPr>
        <w:t>Gambar 2.</w:t>
      </w:r>
      <w:r w:rsidRPr="45A2F073">
        <w:rPr>
          <w:b/>
          <w:bCs/>
          <w:i/>
          <w:iCs/>
          <w:sz w:val="18"/>
          <w:szCs w:val="18"/>
        </w:rPr>
        <w:fldChar w:fldCharType="begin"/>
      </w:r>
      <w:r w:rsidRPr="45A2F073">
        <w:rPr>
          <w:i/>
          <w:iCs/>
          <w:sz w:val="18"/>
          <w:szCs w:val="18"/>
        </w:rPr>
        <w:instrText xml:space="preserve"> SEQ Gambar \* ARABIC </w:instrText>
      </w:r>
      <w:r w:rsidRPr="45A2F073">
        <w:rPr>
          <w:b/>
          <w:bCs/>
          <w:i/>
          <w:iCs/>
          <w:sz w:val="18"/>
          <w:szCs w:val="18"/>
        </w:rPr>
        <w:fldChar w:fldCharType="separate"/>
      </w:r>
      <w:r w:rsidR="00293190">
        <w:rPr>
          <w:i/>
          <w:iCs/>
          <w:noProof/>
          <w:sz w:val="18"/>
          <w:szCs w:val="18"/>
        </w:rPr>
        <w:t>6</w:t>
      </w:r>
      <w:r w:rsidRPr="45A2F073">
        <w:rPr>
          <w:b/>
          <w:bCs/>
          <w:i/>
          <w:iCs/>
          <w:sz w:val="18"/>
          <w:szCs w:val="18"/>
        </w:rPr>
        <w:fldChar w:fldCharType="end"/>
      </w:r>
      <w:r w:rsidRPr="45A2F073">
        <w:rPr>
          <w:i/>
          <w:iCs/>
          <w:sz w:val="18"/>
          <w:szCs w:val="18"/>
        </w:rPr>
        <w:t xml:space="preserve"> </w:t>
      </w:r>
      <w:r>
        <w:rPr>
          <w:i/>
          <w:iCs/>
          <w:sz w:val="18"/>
          <w:szCs w:val="18"/>
        </w:rPr>
        <w:t xml:space="preserve">Proses </w:t>
      </w:r>
      <w:r w:rsidR="007316BC">
        <w:rPr>
          <w:i/>
          <w:iCs/>
          <w:sz w:val="18"/>
          <w:szCs w:val="18"/>
        </w:rPr>
        <w:t xml:space="preserve">Transform (ETL) </w:t>
      </w:r>
      <w:r>
        <w:rPr>
          <w:i/>
          <w:iCs/>
          <w:sz w:val="18"/>
          <w:szCs w:val="18"/>
        </w:rPr>
        <w:t>Data Ke Curated Zone</w:t>
      </w:r>
      <w:bookmarkEnd w:id="54"/>
    </w:p>
    <w:p w14:paraId="71BB75E3" w14:textId="77777777" w:rsidR="002934BA" w:rsidRDefault="553B8547" w:rsidP="000E0B62">
      <w:pPr>
        <w:spacing w:before="120" w:after="120"/>
        <w:ind w:left="720" w:firstLine="720"/>
        <w:jc w:val="both"/>
      </w:pPr>
      <w:r w:rsidRPr="553B8547">
        <w:t xml:space="preserve">Tahap curated zone merupakan tahap akhir dalam pipeline ELT yang digambarkan pada penelitian ini. Pada tahap ini, data tidak hanya dibersihkan, tetapi juga diintegrasikan dan diperkaya untuk membentuk informasi yang mendukung pengambilan keputusan. </w:t>
      </w:r>
    </w:p>
    <w:p w14:paraId="4B1045C4" w14:textId="3B126D79" w:rsidR="00A35AB6" w:rsidRPr="007E4015" w:rsidRDefault="00A35AB6" w:rsidP="00A35AB6">
      <w:pPr>
        <w:pStyle w:val="ListParagraph"/>
        <w:numPr>
          <w:ilvl w:val="0"/>
          <w:numId w:val="41"/>
        </w:numPr>
        <w:jc w:val="both"/>
        <w:rPr>
          <w:b/>
          <w:bCs/>
        </w:rPr>
      </w:pPr>
      <w:r>
        <w:rPr>
          <w:b/>
          <w:bCs/>
        </w:rPr>
        <w:t xml:space="preserve">Tahap Extract  </w:t>
      </w:r>
      <w:r>
        <w:rPr>
          <w:b/>
          <w:bCs/>
        </w:rPr>
        <w:t>Silver</w:t>
      </w:r>
      <w:r>
        <w:rPr>
          <w:b/>
          <w:bCs/>
        </w:rPr>
        <w:t xml:space="preserve"> Layer </w:t>
      </w:r>
      <w:r>
        <w:rPr>
          <w:b/>
          <w:bCs/>
        </w:rPr>
        <w:t>Berbasis</w:t>
      </w:r>
      <w:r>
        <w:rPr>
          <w:b/>
          <w:bCs/>
        </w:rPr>
        <w:t xml:space="preserve"> Metadata</w:t>
      </w:r>
      <w:r>
        <w:rPr>
          <w:b/>
          <w:bCs/>
        </w:rPr>
        <w:t xml:space="preserve"> Delta Lake</w:t>
      </w:r>
    </w:p>
    <w:p w14:paraId="0F027DDC" w14:textId="193B2AAF" w:rsidR="00047222" w:rsidRDefault="00047222" w:rsidP="00986356">
      <w:pPr>
        <w:spacing w:before="120" w:after="120"/>
        <w:ind w:left="1440"/>
        <w:jc w:val="both"/>
        <w:rPr>
          <w:b/>
          <w:lang w:val="en-ID"/>
        </w:rPr>
      </w:pPr>
      <w:r w:rsidRPr="00047222">
        <w:rPr>
          <w:b/>
          <w:noProof/>
          <w:lang w:val="en-ID"/>
        </w:rPr>
        <w:drawing>
          <wp:inline distT="0" distB="0" distL="0" distR="0" wp14:anchorId="05251C29" wp14:editId="1198DFAD">
            <wp:extent cx="4554243" cy="723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5295" cy="730425"/>
                    </a:xfrm>
                    <a:prstGeom prst="rect">
                      <a:avLst/>
                    </a:prstGeom>
                    <a:noFill/>
                    <a:ln>
                      <a:noFill/>
                    </a:ln>
                  </pic:spPr>
                </pic:pic>
              </a:graphicData>
            </a:graphic>
          </wp:inline>
        </w:drawing>
      </w:r>
    </w:p>
    <w:p w14:paraId="2377A2C3" w14:textId="7F1C40D0" w:rsidR="00FF4059" w:rsidRPr="00A128D9" w:rsidRDefault="00FF4059" w:rsidP="00A128D9">
      <w:pPr>
        <w:spacing w:before="120" w:after="120"/>
        <w:ind w:left="1440"/>
        <w:jc w:val="center"/>
        <w:rPr>
          <w:ins w:id="55" w:author="Muhammad Azwin Hakim"/>
          <w:lang w:val="en-ID"/>
        </w:rPr>
      </w:pPr>
      <w:bookmarkStart w:id="56" w:name="_Toc218276744"/>
      <w:r w:rsidRPr="45A2F073">
        <w:rPr>
          <w:i/>
          <w:iCs/>
          <w:sz w:val="18"/>
          <w:szCs w:val="18"/>
        </w:rPr>
        <w:t>Gambar 2.</w:t>
      </w:r>
      <w:r w:rsidRPr="45A2F073">
        <w:rPr>
          <w:b/>
          <w:bCs/>
          <w:i/>
          <w:iCs/>
          <w:sz w:val="18"/>
          <w:szCs w:val="18"/>
        </w:rPr>
        <w:fldChar w:fldCharType="begin"/>
      </w:r>
      <w:r w:rsidRPr="45A2F073">
        <w:rPr>
          <w:i/>
          <w:iCs/>
          <w:sz w:val="18"/>
          <w:szCs w:val="18"/>
        </w:rPr>
        <w:instrText xml:space="preserve"> SEQ Gambar \* ARABIC </w:instrText>
      </w:r>
      <w:r w:rsidRPr="45A2F073">
        <w:rPr>
          <w:b/>
          <w:bCs/>
          <w:i/>
          <w:iCs/>
          <w:sz w:val="18"/>
          <w:szCs w:val="18"/>
        </w:rPr>
        <w:fldChar w:fldCharType="separate"/>
      </w:r>
      <w:r w:rsidR="00293190">
        <w:rPr>
          <w:i/>
          <w:iCs/>
          <w:noProof/>
          <w:sz w:val="18"/>
          <w:szCs w:val="18"/>
        </w:rPr>
        <w:t>7</w:t>
      </w:r>
      <w:r w:rsidRPr="45A2F073">
        <w:rPr>
          <w:b/>
          <w:bCs/>
          <w:i/>
          <w:iCs/>
          <w:sz w:val="18"/>
          <w:szCs w:val="18"/>
        </w:rPr>
        <w:fldChar w:fldCharType="end"/>
      </w:r>
      <w:r w:rsidR="0057270E">
        <w:rPr>
          <w:b/>
          <w:bCs/>
          <w:i/>
          <w:iCs/>
          <w:sz w:val="18"/>
          <w:szCs w:val="18"/>
        </w:rPr>
        <w:t xml:space="preserve"> </w:t>
      </w:r>
      <w:r w:rsidR="0057270E" w:rsidRPr="0099223F">
        <w:rPr>
          <w:i/>
          <w:iCs/>
          <w:sz w:val="18"/>
          <w:szCs w:val="18"/>
        </w:rPr>
        <w:t xml:space="preserve">Diagram Alur </w:t>
      </w:r>
      <w:r w:rsidR="0099223F" w:rsidRPr="0099223F">
        <w:rPr>
          <w:i/>
          <w:iCs/>
          <w:sz w:val="18"/>
          <w:szCs w:val="18"/>
        </w:rPr>
        <w:t>Pengambilan Metadata</w:t>
      </w:r>
      <w:r w:rsidR="007316BC">
        <w:rPr>
          <w:i/>
          <w:iCs/>
          <w:sz w:val="18"/>
          <w:szCs w:val="18"/>
        </w:rPr>
        <w:t xml:space="preserve"> Delta Lake</w:t>
      </w:r>
      <w:bookmarkEnd w:id="56"/>
    </w:p>
    <w:p w14:paraId="2716F912" w14:textId="172CFA59" w:rsidR="00A35AB6" w:rsidRDefault="00A35AB6" w:rsidP="00A35AB6">
      <w:pPr>
        <w:spacing w:before="120" w:after="120"/>
        <w:ind w:left="720" w:firstLine="720"/>
        <w:jc w:val="both"/>
      </w:pPr>
      <w:r>
        <w:t xml:space="preserve">Pada tahap extract, sistem tidak lagi membaca file Parquet secara langsung, melainkan memanfaatkan </w:t>
      </w:r>
      <w:r w:rsidRPr="00A35AB6">
        <w:rPr>
          <w:b/>
          <w:bCs/>
        </w:rPr>
        <w:t>metadata internal Delta Lake</w:t>
      </w:r>
      <w:r>
        <w:t>. Setiap tabel di silver layer, seperti sheets/catatan_aktivitas, sql/aktivitas_joined_master, api/bmkg, dan api/aqi, dibuka menggunakan objek DeltaTable.</w:t>
      </w:r>
    </w:p>
    <w:p w14:paraId="27B06E3B" w14:textId="171E7B42" w:rsidR="00A35AB6" w:rsidRDefault="00A35AB6" w:rsidP="00A35AB6">
      <w:pPr>
        <w:spacing w:before="120" w:after="120"/>
        <w:ind w:left="720" w:firstLine="720"/>
        <w:jc w:val="both"/>
      </w:pPr>
      <w:r>
        <w:t xml:space="preserve">Saat fungsi DeltaTable dipanggil, </w:t>
      </w:r>
      <w:r w:rsidRPr="00A35AB6">
        <w:rPr>
          <w:b/>
          <w:bCs/>
        </w:rPr>
        <w:t>Delta Lake membaca file log transaksi _delta_log</w:t>
      </w:r>
      <w:r>
        <w:t xml:space="preserve"> yang berada pada direktori tabel tersebut. File log ini berisi informasi penting seperti:</w:t>
      </w:r>
    </w:p>
    <w:p w14:paraId="21D67556" w14:textId="313D492C" w:rsidR="00A35AB6" w:rsidRDefault="00A35AB6" w:rsidP="00A35AB6">
      <w:pPr>
        <w:pStyle w:val="ListParagraph"/>
        <w:numPr>
          <w:ilvl w:val="0"/>
          <w:numId w:val="42"/>
        </w:numPr>
        <w:spacing w:before="120" w:after="120"/>
        <w:jc w:val="both"/>
      </w:pPr>
      <w:r>
        <w:t>daftar file Parquet aktif,</w:t>
      </w:r>
    </w:p>
    <w:p w14:paraId="718EB319" w14:textId="62BABEF9" w:rsidR="00A35AB6" w:rsidRDefault="00A35AB6" w:rsidP="00A35AB6">
      <w:pPr>
        <w:pStyle w:val="ListParagraph"/>
        <w:numPr>
          <w:ilvl w:val="0"/>
          <w:numId w:val="42"/>
        </w:numPr>
        <w:spacing w:before="120" w:after="120"/>
        <w:jc w:val="both"/>
      </w:pPr>
      <w:r>
        <w:t>versi snapshot terbaru,</w:t>
      </w:r>
    </w:p>
    <w:p w14:paraId="7ADB85BB" w14:textId="6E08CD59" w:rsidR="00A35AB6" w:rsidRDefault="00A35AB6" w:rsidP="00A35AB6">
      <w:pPr>
        <w:pStyle w:val="ListParagraph"/>
        <w:numPr>
          <w:ilvl w:val="0"/>
          <w:numId w:val="42"/>
        </w:numPr>
        <w:spacing w:before="120" w:after="120"/>
        <w:jc w:val="both"/>
      </w:pPr>
      <w:r>
        <w:t>skema tabel,</w:t>
      </w:r>
    </w:p>
    <w:p w14:paraId="526C8B42" w14:textId="0921BAD2" w:rsidR="00A35AB6" w:rsidRDefault="00A35AB6" w:rsidP="00A35AB6">
      <w:pPr>
        <w:pStyle w:val="ListParagraph"/>
        <w:numPr>
          <w:ilvl w:val="0"/>
          <w:numId w:val="42"/>
        </w:numPr>
        <w:spacing w:before="120" w:after="120"/>
        <w:jc w:val="both"/>
      </w:pPr>
      <w:r>
        <w:lastRenderedPageBreak/>
        <w:t>riwayat perubahan data.</w:t>
      </w:r>
    </w:p>
    <w:p w14:paraId="60A5977C" w14:textId="6E889750" w:rsidR="00A35AB6" w:rsidRDefault="00A35AB6" w:rsidP="00A35AB6">
      <w:pPr>
        <w:spacing w:before="120" w:after="120"/>
        <w:ind w:left="720" w:firstLine="720"/>
        <w:jc w:val="both"/>
      </w:pPr>
      <w:r>
        <w:t xml:space="preserve">Metadata inilah yang memungkinkan sistem untuk selalu mendapatkan versi data terkini tanpa perlu memindai seluruh direktori secara manual. Ketika metode </w:t>
      </w:r>
      <w:r w:rsidRPr="00A35AB6">
        <w:rPr>
          <w:rFonts w:ascii="Courier New" w:hAnsi="Courier New" w:cs="Courier New"/>
        </w:rPr>
        <w:t>to_pandas()</w:t>
      </w:r>
      <w:r>
        <w:t xml:space="preserve"> dipanggil, Delta Lake menggunakan metadata tersebut untuk menentukan file Parquet mana yang valid pada snapshot terakhir, lalu memuatnya secara otomatis ke dalam DataFrame Pandas.</w:t>
      </w:r>
    </w:p>
    <w:p w14:paraId="1954B63D" w14:textId="4BB15EA4" w:rsidR="000E0B62" w:rsidRDefault="00A35AB6" w:rsidP="00A35AB6">
      <w:pPr>
        <w:spacing w:before="120" w:after="120"/>
        <w:ind w:left="720" w:firstLine="720"/>
        <w:jc w:val="both"/>
      </w:pPr>
      <w:r>
        <w:t>Dengan mekanisme ini, pengambilan data dari silver layer tidak lagi bergantung pada penamaan file, melainkan pada versi snapshot yang disimpan dalam metadata Delta Lake.</w:t>
      </w:r>
    </w:p>
    <w:p w14:paraId="743B7E67" w14:textId="6338D203" w:rsidR="004A7B60" w:rsidRPr="0047146E" w:rsidRDefault="0047146E" w:rsidP="0047146E">
      <w:pPr>
        <w:pStyle w:val="ListParagraph"/>
        <w:numPr>
          <w:ilvl w:val="0"/>
          <w:numId w:val="41"/>
        </w:numPr>
        <w:jc w:val="both"/>
        <w:rPr>
          <w:b/>
          <w:bCs/>
        </w:rPr>
      </w:pPr>
      <w:r>
        <w:rPr>
          <w:b/>
          <w:bCs/>
        </w:rPr>
        <w:t xml:space="preserve">Tahap </w:t>
      </w:r>
      <w:r w:rsidRPr="0047146E">
        <w:rPr>
          <w:b/>
          <w:bCs/>
        </w:rPr>
        <w:t xml:space="preserve">Transform </w:t>
      </w:r>
      <w:r>
        <w:rPr>
          <w:b/>
          <w:bCs/>
        </w:rPr>
        <w:t>-</w:t>
      </w:r>
      <w:r w:rsidRPr="0047146E">
        <w:rPr>
          <w:b/>
          <w:bCs/>
        </w:rPr>
        <w:t xml:space="preserve"> Pembentukan Skor Preskriptif</w:t>
      </w:r>
    </w:p>
    <w:p w14:paraId="5732D769" w14:textId="25959A0E" w:rsidR="00A071B2" w:rsidRDefault="00A071B2" w:rsidP="00673FAD">
      <w:pPr>
        <w:pStyle w:val="ListParagraph"/>
        <w:numPr>
          <w:ilvl w:val="0"/>
          <w:numId w:val="35"/>
        </w:numPr>
        <w:spacing w:before="120" w:after="120"/>
        <w:jc w:val="both"/>
        <w:rPr>
          <w:b/>
          <w:bCs/>
        </w:rPr>
      </w:pPr>
      <w:r>
        <w:rPr>
          <w:b/>
          <w:bCs/>
        </w:rPr>
        <w:t>Logika Skor Kotor</w:t>
      </w:r>
    </w:p>
    <w:p w14:paraId="60F6A27E" w14:textId="3292B50E" w:rsidR="00400011" w:rsidRPr="00534329" w:rsidRDefault="00534329" w:rsidP="000E0B62">
      <w:pPr>
        <w:spacing w:before="120" w:after="120"/>
        <w:ind w:left="720" w:firstLine="720"/>
        <w:jc w:val="both"/>
      </w:pPr>
      <w:r>
        <w:t>Perancanga</w:t>
      </w:r>
      <w:r w:rsidRPr="00534329">
        <w:t>n skor kekotoran diimplementasikan untuk menghasilkan nilai akumulasi kotoran yang dinamis dan berbasis data lingkungan. Proses dimulai dengan inisialisasi nilai awal sebesar nol dan pengecekan validitas data pada jendela aktivitas serta tabel master aktivitas sebelum dilakukan penggabungan data. Sistem kemudian menghitung faktor lingkungan secara otomatis dengan memproses data suhu terkini dari BMKG dan indeks kualitas udara atau AQI melalui rumus berikut:</w:t>
      </w:r>
    </w:p>
    <w:p w14:paraId="4E51E655" w14:textId="4B519B8B" w:rsidR="00457261" w:rsidRPr="0038331C" w:rsidRDefault="00586AEF" w:rsidP="000E0B62">
      <w:pPr>
        <w:spacing w:before="120" w:after="120"/>
        <w:ind w:left="720" w:firstLine="720"/>
        <w:jc w:val="both"/>
      </w:pPr>
      <m:oMathPara>
        <m:oMath>
          <m:r>
            <w:rPr>
              <w:rFonts w:ascii="Cambria Math" w:hAnsi="Cambria Math"/>
            </w:rPr>
            <m:t>Faktor Outdoor=</m:t>
          </m:r>
          <m:r>
            <m:rPr>
              <m:sty m:val="p"/>
            </m:rPr>
            <w:rPr>
              <w:rFonts w:ascii="Cambria Math" w:hAnsi="Cambria Math"/>
            </w:rPr>
            <m:t>max⁡</m:t>
          </m:r>
          <m:r>
            <w:rPr>
              <w:rFonts w:ascii="Cambria Math" w:hAnsi="Cambria Math"/>
            </w:rPr>
            <m:t>(1.0,((</m:t>
          </m:r>
          <m:f>
            <m:fPr>
              <m:ctrlPr>
                <w:rPr>
                  <w:rFonts w:ascii="Cambria Math" w:hAnsi="Cambria Math"/>
                  <w:i/>
                </w:rPr>
              </m:ctrlPr>
            </m:fPr>
            <m:num>
              <m:r>
                <w:rPr>
                  <w:rFonts w:ascii="Cambria Math" w:hAnsi="Cambria Math"/>
                </w:rPr>
                <m:t>Suhu Udara</m:t>
              </m:r>
            </m:num>
            <m:den>
              <m:r>
                <w:rPr>
                  <w:rFonts w:ascii="Cambria Math" w:hAnsi="Cambria Math"/>
                </w:rPr>
                <m:t>25</m:t>
              </m:r>
            </m:den>
          </m:f>
          <m:r>
            <w:rPr>
              <w:rFonts w:ascii="Cambria Math" w:hAnsi="Cambria Math"/>
            </w:rPr>
            <m:t>)×0.6)+((</m:t>
          </m:r>
          <m:f>
            <m:fPr>
              <m:ctrlPr>
                <w:rPr>
                  <w:rFonts w:ascii="Cambria Math" w:hAnsi="Cambria Math"/>
                  <w:i/>
                </w:rPr>
              </m:ctrlPr>
            </m:fPr>
            <m:num>
              <m:r>
                <w:rPr>
                  <w:rFonts w:ascii="Cambria Math" w:hAnsi="Cambria Math"/>
                </w:rPr>
                <m:t>Skor AQI</m:t>
              </m:r>
            </m:num>
            <m:den>
              <m:r>
                <w:rPr>
                  <w:rFonts w:ascii="Cambria Math" w:hAnsi="Cambria Math"/>
                </w:rPr>
                <m:t>50</m:t>
              </m:r>
            </m:den>
          </m:f>
          <m:r>
            <w:rPr>
              <w:rFonts w:ascii="Cambria Math" w:hAnsi="Cambria Math"/>
            </w:rPr>
            <m:t>)×0.4))</m:t>
          </m:r>
        </m:oMath>
      </m:oMathPara>
    </w:p>
    <w:p w14:paraId="72827A95" w14:textId="59CB50A8" w:rsidR="0038331C" w:rsidRPr="0036423F" w:rsidRDefault="00670449" w:rsidP="000E0B62">
      <w:pPr>
        <w:spacing w:before="120" w:after="120"/>
        <w:ind w:left="720" w:firstLine="720"/>
        <w:jc w:val="both"/>
      </w:pPr>
      <w:r w:rsidRPr="00670449">
        <w:t>Penetapan nilai minimal sebesar 1.0 pada rumus tersebut bertujuan agar faktor lingkungan tidak memberikan efek pengurangan pada skor dasar aktivitas. Selanjutnya, setiap baris aktivitas diproses secara individual untuk menentukan skor dasarnya menggunakan perhitungan:</w:t>
      </w:r>
    </w:p>
    <w:p w14:paraId="56AC7231" w14:textId="60827EC9" w:rsidR="004219A8" w:rsidRPr="004219A8" w:rsidRDefault="0036423F" w:rsidP="000E0B62">
      <w:pPr>
        <w:spacing w:before="120" w:after="120"/>
        <w:ind w:left="720" w:firstLine="720"/>
        <w:jc w:val="both"/>
      </w:pPr>
      <m:oMathPara>
        <m:oMath>
          <m:r>
            <w:rPr>
              <w:rFonts w:ascii="Cambria Math" w:hAnsi="Cambria Math"/>
            </w:rPr>
            <m:t>Base=Durasi Menit×</m:t>
          </m:r>
          <m:f>
            <m:fPr>
              <m:ctrlPr>
                <w:rPr>
                  <w:rFonts w:ascii="Cambria Math" w:hAnsi="Cambria Math"/>
                  <w:i/>
                </w:rPr>
              </m:ctrlPr>
            </m:fPr>
            <m:num>
              <m:r>
                <w:rPr>
                  <w:rFonts w:ascii="Cambria Math" w:hAnsi="Cambria Math"/>
                </w:rPr>
                <m:t>Skor MET</m:t>
              </m:r>
            </m:num>
            <m:den>
              <m:r>
                <w:rPr>
                  <w:rFonts w:ascii="Cambria Math" w:hAnsi="Cambria Math"/>
                </w:rPr>
                <m:t>10</m:t>
              </m:r>
            </m:den>
          </m:f>
          <m:r>
            <w:rPr>
              <w:rFonts w:ascii="Cambria Math" w:hAnsi="Cambria Math"/>
            </w:rPr>
            <m:t>​</m:t>
          </m:r>
        </m:oMath>
      </m:oMathPara>
    </w:p>
    <w:p w14:paraId="4D996381" w14:textId="432EBBF2" w:rsidR="0081212E" w:rsidRPr="00CC1E85" w:rsidRDefault="00096355" w:rsidP="00CC1E85">
      <w:pPr>
        <w:pStyle w:val="NormalWeb"/>
        <w:ind w:left="720" w:firstLine="720"/>
        <w:jc w:val="both"/>
        <w:rPr>
          <w:rFonts w:asciiTheme="minorHAnsi" w:hAnsiTheme="minorHAnsi"/>
          <w:sz w:val="22"/>
          <w:szCs w:val="22"/>
        </w:rPr>
      </w:pPr>
      <w:r w:rsidRPr="00096355">
        <w:rPr>
          <w:rFonts w:asciiTheme="minorHAnsi" w:hAnsiTheme="minorHAnsi"/>
          <w:sz w:val="22"/>
          <w:szCs w:val="22"/>
        </w:rPr>
        <w:t>Apabila aktivitas terdeteksi dilakukan di luar ruangan atau memiliki kategori "outdoor", sistem akan mengalikan base_score dengan faktor_outdoor. Sebaliknya, untuk aktivitas di dalam ruangan, sistem hanya menggunakan nilai base_score saja. Setelah seluruh skor individu selesai dihitung, sistem melakukan akumulasi total dan normalisasi akhir dengan rumus:</w:t>
      </w:r>
    </w:p>
    <w:p w14:paraId="5059F9B2" w14:textId="7078134A" w:rsidR="0081212E" w:rsidRPr="00B20A06" w:rsidRDefault="000F1CB9" w:rsidP="000E0B62">
      <w:pPr>
        <w:spacing w:before="120" w:after="120"/>
        <w:ind w:left="720" w:firstLine="720"/>
        <w:jc w:val="both"/>
      </w:pPr>
      <m:oMathPara>
        <m:oMath>
          <m:r>
            <w:rPr>
              <w:rFonts w:ascii="Cambria Math" w:eastAsia="MS Gothic" w:hAnsi="Cambria Math"/>
            </w:rPr>
            <m:t>Skor_Kekotoran=min</m:t>
          </m:r>
          <m:d>
            <m:dPr>
              <m:ctrlPr>
                <w:rPr>
                  <w:rFonts w:ascii="Cambria Math" w:eastAsia="MS Gothic" w:hAnsi="Cambria Math"/>
                  <w:i/>
                </w:rPr>
              </m:ctrlPr>
            </m:dPr>
            <m:e>
              <m:f>
                <m:fPr>
                  <m:ctrlPr>
                    <w:rPr>
                      <w:rFonts w:ascii="Cambria Math" w:eastAsia="MS Gothic" w:hAnsi="Cambria Math"/>
                      <w:i/>
                    </w:rPr>
                  </m:ctrlPr>
                </m:fPr>
                <m:num>
                  <m:r>
                    <w:rPr>
                      <w:rFonts w:ascii="Cambria Math" w:eastAsia="MS Gothic" w:hAnsi="Cambria Math"/>
                    </w:rPr>
                    <m:t>∑Skor Individu</m:t>
                  </m:r>
                </m:num>
                <m:den>
                  <m:r>
                    <w:rPr>
                      <w:rFonts w:ascii="Cambria Math" w:eastAsia="MS Gothic" w:hAnsi="Cambria Math"/>
                    </w:rPr>
                    <m:t>15</m:t>
                  </m:r>
                </m:den>
              </m:f>
              <m:r>
                <w:rPr>
                  <w:rFonts w:ascii="Cambria Math" w:eastAsia="MS Gothic" w:hAnsi="Cambria Math"/>
                </w:rPr>
                <m:t>​,10</m:t>
              </m:r>
            </m:e>
          </m:d>
        </m:oMath>
      </m:oMathPara>
    </w:p>
    <w:p w14:paraId="6FD531CA" w14:textId="1403DC30" w:rsidR="00B20A06" w:rsidRPr="004219A8" w:rsidRDefault="004248BA" w:rsidP="000E0B62">
      <w:pPr>
        <w:spacing w:before="120" w:after="120"/>
        <w:ind w:left="720" w:firstLine="720"/>
        <w:jc w:val="both"/>
      </w:pPr>
      <w:r>
        <w:t>Langkah penutup ini memastikan bahwa hasil akhir yang ditampilkan pada dashboard memiliki rentang nilai antara 0 hingga 10 poin.</w:t>
      </w:r>
    </w:p>
    <w:p w14:paraId="5F30856C" w14:textId="18FB8FB6" w:rsidR="00CA12B7" w:rsidRDefault="00A071B2" w:rsidP="00673FAD">
      <w:pPr>
        <w:pStyle w:val="ListParagraph"/>
        <w:numPr>
          <w:ilvl w:val="0"/>
          <w:numId w:val="35"/>
        </w:numPr>
        <w:spacing w:before="120" w:after="120"/>
        <w:jc w:val="both"/>
        <w:rPr>
          <w:b/>
          <w:bCs/>
        </w:rPr>
      </w:pPr>
      <w:r>
        <w:rPr>
          <w:b/>
          <w:bCs/>
        </w:rPr>
        <w:t>Logika Skor Bau</w:t>
      </w:r>
    </w:p>
    <w:p w14:paraId="3969D934" w14:textId="3B8D7C15" w:rsidR="005062B8" w:rsidRPr="005062B8" w:rsidRDefault="005062B8" w:rsidP="005062B8">
      <w:pPr>
        <w:spacing w:before="120" w:after="120"/>
        <w:ind w:left="720" w:firstLine="720"/>
        <w:jc w:val="both"/>
      </w:pPr>
      <w:r w:rsidRPr="005062B8">
        <w:t>Untuk mengukur tingkat ketidaknyamanan aroma tubuh yang dipicu oleh aktivitas fisik, durasi waktu, dan kondisi atmosfer.</w:t>
      </w:r>
    </w:p>
    <w:p w14:paraId="157560D9" w14:textId="70A3E530" w:rsidR="0068460D" w:rsidRPr="00CA12B7" w:rsidRDefault="004219A8" w:rsidP="000E0B62">
      <w:pPr>
        <w:spacing w:before="120" w:after="120"/>
        <w:ind w:left="720" w:firstLine="720"/>
        <w:jc w:val="both"/>
      </w:pPr>
      <m:oMathPara>
        <m:oMath>
          <m:r>
            <w:rPr>
              <w:rFonts w:ascii="Cambria Math" w:hAnsi="Cambria Math"/>
            </w:rPr>
            <m:t>Skor Bau=(Jam Sejak Mandi×0.3)+(Jumlah Aktivitas Bau×0.7)+(Faktor Lembap×2)</m:t>
          </m:r>
        </m:oMath>
      </m:oMathPara>
    </w:p>
    <w:p w14:paraId="62AAE6F8" w14:textId="77777777" w:rsidR="00F567B2" w:rsidRPr="009A5451" w:rsidRDefault="00F567B2" w:rsidP="00F567B2">
      <w:pPr>
        <w:pStyle w:val="NormalWeb"/>
        <w:ind w:left="426" w:firstLine="294"/>
        <w:jc w:val="both"/>
        <w:rPr>
          <w:rFonts w:asciiTheme="minorHAnsi" w:hAnsiTheme="minorHAnsi"/>
          <w:sz w:val="22"/>
          <w:szCs w:val="22"/>
        </w:rPr>
      </w:pPr>
      <w:r w:rsidRPr="009A5451">
        <w:rPr>
          <w:rFonts w:asciiTheme="minorHAnsi" w:hAnsiTheme="minorHAnsi"/>
          <w:sz w:val="22"/>
          <w:szCs w:val="22"/>
        </w:rPr>
        <w:t>Jam Sejak Mandi (Bobot 30%): Memberikan 0.3 poin untuk setiap jam yang berlalu.</w:t>
      </w:r>
    </w:p>
    <w:p w14:paraId="516B9587" w14:textId="77777777" w:rsidR="00F567B2" w:rsidRPr="009A5451" w:rsidRDefault="00F567B2" w:rsidP="00F567B2">
      <w:pPr>
        <w:pStyle w:val="NormalWeb"/>
        <w:ind w:left="720"/>
        <w:jc w:val="both"/>
        <w:rPr>
          <w:rFonts w:asciiTheme="minorHAnsi" w:hAnsiTheme="minorHAnsi"/>
          <w:sz w:val="22"/>
          <w:szCs w:val="22"/>
        </w:rPr>
      </w:pPr>
      <w:r w:rsidRPr="009A5451">
        <w:rPr>
          <w:rFonts w:asciiTheme="minorHAnsi" w:hAnsiTheme="minorHAnsi"/>
          <w:sz w:val="22"/>
          <w:szCs w:val="22"/>
        </w:rPr>
        <w:lastRenderedPageBreak/>
        <w:t xml:space="preserve">Jumlah Aktivitas Bau (Bobot 70%): Menambahkan 0.7 poin untuk setiap aktivitas dengan MET &gt; 3.0 atau aktivitas </w:t>
      </w:r>
      <w:r w:rsidRPr="009A5451">
        <w:rPr>
          <w:rFonts w:asciiTheme="minorHAnsi" w:hAnsiTheme="minorHAnsi"/>
          <w:i/>
          <w:iCs/>
          <w:sz w:val="22"/>
          <w:szCs w:val="22"/>
        </w:rPr>
        <w:t>outdoor</w:t>
      </w:r>
      <w:r w:rsidRPr="009A5451">
        <w:rPr>
          <w:rFonts w:asciiTheme="minorHAnsi" w:hAnsiTheme="minorHAnsi"/>
          <w:sz w:val="22"/>
          <w:szCs w:val="22"/>
        </w:rPr>
        <w:t xml:space="preserve"> yang memicu keringat.</w:t>
      </w:r>
    </w:p>
    <w:p w14:paraId="52E9B458" w14:textId="28D84FA6" w:rsidR="0068460D" w:rsidRPr="00A71E53" w:rsidRDefault="00F567B2" w:rsidP="00A71E53">
      <w:pPr>
        <w:pStyle w:val="NormalWeb"/>
        <w:ind w:left="720"/>
        <w:jc w:val="both"/>
        <w:rPr>
          <w:rFonts w:asciiTheme="minorHAnsi" w:hAnsiTheme="minorHAnsi"/>
          <w:sz w:val="22"/>
          <w:szCs w:val="22"/>
        </w:rPr>
      </w:pPr>
      <w:r w:rsidRPr="009A5451">
        <w:rPr>
          <w:rFonts w:asciiTheme="minorHAnsi" w:hAnsiTheme="minorHAnsi"/>
          <w:sz w:val="22"/>
          <w:szCs w:val="22"/>
        </w:rPr>
        <w:t>Faktor Lembap: Menggunakan persentase kelembapan dari BMKG (kelembapan/100) yang berkontribusi hingga maksimal 2.0 poin karena mempercepat pertumbuhan bakteri.</w:t>
      </w:r>
    </w:p>
    <w:p w14:paraId="40569000" w14:textId="52A4CEBF" w:rsidR="0068460D" w:rsidRDefault="00A071B2" w:rsidP="00673FAD">
      <w:pPr>
        <w:pStyle w:val="ListParagraph"/>
        <w:numPr>
          <w:ilvl w:val="0"/>
          <w:numId w:val="35"/>
        </w:numPr>
        <w:spacing w:before="120" w:after="120"/>
        <w:jc w:val="both"/>
        <w:rPr>
          <w:b/>
          <w:bCs/>
        </w:rPr>
      </w:pPr>
      <w:r w:rsidRPr="00A071B2">
        <w:rPr>
          <w:b/>
          <w:bCs/>
        </w:rPr>
        <w:t>Logika Skor Final</w:t>
      </w:r>
    </w:p>
    <w:p w14:paraId="77D36652" w14:textId="77777777" w:rsidR="0068460D" w:rsidRPr="009A5451" w:rsidRDefault="0068460D" w:rsidP="0068460D">
      <w:pPr>
        <w:pStyle w:val="NormalWeb"/>
        <w:ind w:left="426"/>
        <w:jc w:val="both"/>
        <w:rPr>
          <w:rFonts w:asciiTheme="minorHAnsi" w:hAnsiTheme="minorHAnsi"/>
          <w:sz w:val="22"/>
          <w:szCs w:val="22"/>
        </w:rPr>
      </w:pPr>
      <m:oMathPara>
        <m:oMathParaPr>
          <m:jc m:val="center"/>
        </m:oMathParaPr>
        <m:oMath>
          <m:r>
            <w:rPr>
              <w:rStyle w:val="mord"/>
              <w:rFonts w:ascii="Cambria Math" w:eastAsiaTheme="majorEastAsia" w:hAnsi="Cambria Math"/>
              <w:sz w:val="22"/>
              <w:szCs w:val="22"/>
            </w:rPr>
            <m:t>Skor Final</m:t>
          </m:r>
          <m:r>
            <w:rPr>
              <w:rStyle w:val="mrel"/>
              <w:rFonts w:ascii="Cambria Math" w:eastAsiaTheme="majorEastAsia" w:hAnsi="Cambria Math"/>
              <w:sz w:val="22"/>
              <w:szCs w:val="22"/>
            </w:rPr>
            <m:t>=</m:t>
          </m:r>
          <m:r>
            <w:rPr>
              <w:rStyle w:val="mopen"/>
              <w:rFonts w:ascii="Cambria Math" w:hAnsi="Cambria Math"/>
              <w:sz w:val="22"/>
              <w:szCs w:val="22"/>
            </w:rPr>
            <m:t>(</m:t>
          </m:r>
          <m:r>
            <w:rPr>
              <w:rStyle w:val="mord"/>
              <w:rFonts w:ascii="Cambria Math" w:eastAsiaTheme="majorEastAsia" w:hAnsi="Cambria Math"/>
              <w:sz w:val="22"/>
              <w:szCs w:val="22"/>
            </w:rPr>
            <m:t>Skor Kekotoran</m:t>
          </m:r>
          <m:r>
            <w:rPr>
              <w:rStyle w:val="mbin"/>
              <w:rFonts w:ascii="Cambria Math" w:eastAsiaTheme="majorEastAsia" w:hAnsi="Cambria Math"/>
              <w:sz w:val="22"/>
              <w:szCs w:val="22"/>
            </w:rPr>
            <m:t>×</m:t>
          </m:r>
          <m:r>
            <w:rPr>
              <w:rStyle w:val="mord"/>
              <w:rFonts w:ascii="Cambria Math" w:eastAsiaTheme="majorEastAsia" w:hAnsi="Cambria Math"/>
              <w:sz w:val="22"/>
              <w:szCs w:val="22"/>
            </w:rPr>
            <m:t>0.4</m:t>
          </m:r>
          <m:r>
            <w:rPr>
              <w:rStyle w:val="mclose"/>
              <w:rFonts w:ascii="Cambria Math" w:hAnsi="Cambria Math"/>
              <w:sz w:val="22"/>
              <w:szCs w:val="22"/>
            </w:rPr>
            <m:t>)</m:t>
          </m:r>
          <m:r>
            <w:rPr>
              <w:rStyle w:val="mbin"/>
              <w:rFonts w:ascii="Cambria Math" w:eastAsiaTheme="majorEastAsia" w:hAnsi="Cambria Math"/>
              <w:sz w:val="22"/>
              <w:szCs w:val="22"/>
            </w:rPr>
            <m:t>+</m:t>
          </m:r>
          <m:r>
            <w:rPr>
              <w:rStyle w:val="mopen"/>
              <w:rFonts w:ascii="Cambria Math" w:hAnsi="Cambria Math"/>
              <w:sz w:val="22"/>
              <w:szCs w:val="22"/>
            </w:rPr>
            <m:t>(</m:t>
          </m:r>
          <m:r>
            <w:rPr>
              <w:rStyle w:val="mord"/>
              <w:rFonts w:ascii="Cambria Math" w:eastAsiaTheme="majorEastAsia" w:hAnsi="Cambria Math"/>
              <w:sz w:val="22"/>
              <w:szCs w:val="22"/>
            </w:rPr>
            <m:t>Skor Bau</m:t>
          </m:r>
          <m:r>
            <w:rPr>
              <w:rStyle w:val="mbin"/>
              <w:rFonts w:ascii="Cambria Math" w:eastAsiaTheme="majorEastAsia" w:hAnsi="Cambria Math"/>
              <w:sz w:val="22"/>
              <w:szCs w:val="22"/>
            </w:rPr>
            <m:t>×</m:t>
          </m:r>
          <m:r>
            <w:rPr>
              <w:rStyle w:val="mord"/>
              <w:rFonts w:ascii="Cambria Math" w:eastAsiaTheme="majorEastAsia" w:hAnsi="Cambria Math"/>
              <w:sz w:val="22"/>
              <w:szCs w:val="22"/>
            </w:rPr>
            <m:t>0.4</m:t>
          </m:r>
          <m:r>
            <w:rPr>
              <w:rStyle w:val="mclose"/>
              <w:rFonts w:ascii="Cambria Math" w:hAnsi="Cambria Math"/>
              <w:sz w:val="22"/>
              <w:szCs w:val="22"/>
            </w:rPr>
            <m:t>)</m:t>
          </m:r>
          <m:r>
            <w:rPr>
              <w:rStyle w:val="mbin"/>
              <w:rFonts w:ascii="Cambria Math" w:eastAsiaTheme="majorEastAsia" w:hAnsi="Cambria Math"/>
              <w:sz w:val="22"/>
              <w:szCs w:val="22"/>
            </w:rPr>
            <m:t>+</m:t>
          </m:r>
          <m:r>
            <w:rPr>
              <w:rStyle w:val="mopen"/>
              <w:rFonts w:ascii="Cambria Math" w:hAnsi="Cambria Math"/>
              <w:sz w:val="22"/>
              <w:szCs w:val="22"/>
            </w:rPr>
            <m:t>(</m:t>
          </m:r>
          <m:r>
            <w:rPr>
              <w:rStyle w:val="mord"/>
              <w:rFonts w:ascii="Cambria Math" w:eastAsiaTheme="majorEastAsia" w:hAnsi="Cambria Math"/>
              <w:sz w:val="22"/>
              <w:szCs w:val="22"/>
            </w:rPr>
            <m:t>Skor AQI</m:t>
          </m:r>
          <m:r>
            <w:rPr>
              <w:rStyle w:val="mbin"/>
              <w:rFonts w:ascii="Cambria Math" w:eastAsiaTheme="majorEastAsia" w:hAnsi="Cambria Math"/>
              <w:sz w:val="22"/>
              <w:szCs w:val="22"/>
            </w:rPr>
            <m:t>×</m:t>
          </m:r>
          <m:r>
            <w:rPr>
              <w:rStyle w:val="mord"/>
              <w:rFonts w:ascii="Cambria Math" w:eastAsiaTheme="majorEastAsia" w:hAnsi="Cambria Math"/>
              <w:sz w:val="22"/>
              <w:szCs w:val="22"/>
            </w:rPr>
            <m:t>0.2</m:t>
          </m:r>
          <m:r>
            <w:rPr>
              <w:rStyle w:val="mclose"/>
              <w:rFonts w:ascii="Cambria Math" w:hAnsi="Cambria Math"/>
              <w:sz w:val="22"/>
              <w:szCs w:val="22"/>
            </w:rPr>
            <m:t>)</m:t>
          </m:r>
        </m:oMath>
      </m:oMathPara>
    </w:p>
    <w:p w14:paraId="39DF497D" w14:textId="452057EC" w:rsidR="009A5DD6" w:rsidRDefault="009A5DD6" w:rsidP="009A5DD6">
      <w:pPr>
        <w:pStyle w:val="NormalWeb"/>
        <w:ind w:left="720"/>
        <w:jc w:val="both"/>
        <w:rPr>
          <w:rFonts w:asciiTheme="minorHAnsi" w:hAnsiTheme="minorHAnsi"/>
          <w:sz w:val="22"/>
          <w:szCs w:val="22"/>
        </w:rPr>
      </w:pPr>
      <w:r>
        <w:rPr>
          <w:rFonts w:asciiTheme="minorHAnsi" w:hAnsiTheme="minorHAnsi"/>
          <w:sz w:val="22"/>
          <w:szCs w:val="22"/>
        </w:rPr>
        <w:t>Skor AQI: Skor AQI</w:t>
      </w:r>
      <w:r w:rsidR="00A61F14">
        <w:rPr>
          <w:rFonts w:asciiTheme="minorHAnsi" w:hAnsiTheme="minorHAnsi"/>
          <w:sz w:val="22"/>
          <w:szCs w:val="22"/>
        </w:rPr>
        <w:t xml:space="preserve"> </w:t>
      </w:r>
      <w:r w:rsidR="00A61F14" w:rsidRPr="009A5451">
        <w:rPr>
          <w:rFonts w:asciiTheme="minorHAnsi" w:hAnsiTheme="minorHAnsi"/>
          <w:sz w:val="22"/>
          <w:szCs w:val="22"/>
        </w:rPr>
        <w:t>Menggunakan</w:t>
      </w:r>
      <w:r w:rsidR="005E4207">
        <w:rPr>
          <w:rFonts w:asciiTheme="minorHAnsi" w:hAnsiTheme="minorHAnsi"/>
          <w:sz w:val="22"/>
          <w:szCs w:val="22"/>
        </w:rPr>
        <w:t xml:space="preserve"> skor kuali</w:t>
      </w:r>
      <w:r w:rsidR="000075CC">
        <w:rPr>
          <w:rFonts w:asciiTheme="minorHAnsi" w:hAnsiTheme="minorHAnsi"/>
          <w:sz w:val="22"/>
          <w:szCs w:val="22"/>
        </w:rPr>
        <w:t>tas</w:t>
      </w:r>
      <w:r w:rsidR="005E4207">
        <w:rPr>
          <w:rFonts w:asciiTheme="minorHAnsi" w:hAnsiTheme="minorHAnsi"/>
          <w:sz w:val="22"/>
          <w:szCs w:val="22"/>
        </w:rPr>
        <w:t xml:space="preserve"> </w:t>
      </w:r>
      <w:r w:rsidR="00D37651">
        <w:rPr>
          <w:rFonts w:asciiTheme="minorHAnsi" w:hAnsiTheme="minorHAnsi"/>
          <w:sz w:val="22"/>
          <w:szCs w:val="22"/>
        </w:rPr>
        <w:t>udara</w:t>
      </w:r>
      <w:r w:rsidR="005E4207">
        <w:rPr>
          <w:rFonts w:asciiTheme="minorHAnsi" w:hAnsiTheme="minorHAnsi"/>
          <w:sz w:val="22"/>
          <w:szCs w:val="22"/>
        </w:rPr>
        <w:t xml:space="preserve"> </w:t>
      </w:r>
      <w:r w:rsidR="00A61F14" w:rsidRPr="009A5451">
        <w:rPr>
          <w:rFonts w:asciiTheme="minorHAnsi" w:hAnsiTheme="minorHAnsi"/>
          <w:sz w:val="22"/>
          <w:szCs w:val="22"/>
        </w:rPr>
        <w:t xml:space="preserve">dari </w:t>
      </w:r>
      <w:r w:rsidR="005E4207">
        <w:rPr>
          <w:rFonts w:asciiTheme="minorHAnsi" w:hAnsiTheme="minorHAnsi"/>
          <w:sz w:val="22"/>
          <w:szCs w:val="22"/>
        </w:rPr>
        <w:t>AQI</w:t>
      </w:r>
      <w:r w:rsidR="00D37651">
        <w:rPr>
          <w:rFonts w:asciiTheme="minorHAnsi" w:hAnsiTheme="minorHAnsi"/>
          <w:sz w:val="22"/>
          <w:szCs w:val="22"/>
        </w:rPr>
        <w:t>CN</w:t>
      </w:r>
      <w:r w:rsidR="005E4207">
        <w:rPr>
          <w:rFonts w:asciiTheme="minorHAnsi" w:hAnsiTheme="minorHAnsi"/>
          <w:sz w:val="22"/>
          <w:szCs w:val="22"/>
        </w:rPr>
        <w:t xml:space="preserve"> </w:t>
      </w:r>
      <w:r w:rsidR="00A61F14" w:rsidRPr="009A5451">
        <w:rPr>
          <w:rFonts w:asciiTheme="minorHAnsi" w:hAnsiTheme="minorHAnsi"/>
          <w:sz w:val="22"/>
          <w:szCs w:val="22"/>
        </w:rPr>
        <w:t>(</w:t>
      </w:r>
      <w:r w:rsidR="005E4207">
        <w:rPr>
          <w:rFonts w:asciiTheme="minorHAnsi" w:hAnsiTheme="minorHAnsi"/>
          <w:sz w:val="22"/>
          <w:szCs w:val="22"/>
        </w:rPr>
        <w:t>AQI</w:t>
      </w:r>
      <w:r w:rsidR="00A61F14" w:rsidRPr="009A5451">
        <w:rPr>
          <w:rFonts w:asciiTheme="minorHAnsi" w:hAnsiTheme="minorHAnsi"/>
          <w:sz w:val="22"/>
          <w:szCs w:val="22"/>
        </w:rPr>
        <w:t>/</w:t>
      </w:r>
      <w:r w:rsidR="00D37651">
        <w:rPr>
          <w:rFonts w:asciiTheme="minorHAnsi" w:hAnsiTheme="minorHAnsi"/>
          <w:sz w:val="22"/>
          <w:szCs w:val="22"/>
        </w:rPr>
        <w:t>5</w:t>
      </w:r>
      <w:r w:rsidR="00A61F14" w:rsidRPr="009A5451">
        <w:rPr>
          <w:rFonts w:asciiTheme="minorHAnsi" w:hAnsiTheme="minorHAnsi"/>
          <w:sz w:val="22"/>
          <w:szCs w:val="22"/>
        </w:rPr>
        <w:t xml:space="preserve">0) yang </w:t>
      </w:r>
      <w:r w:rsidR="00673FAD">
        <w:rPr>
          <w:rFonts w:asciiTheme="minorHAnsi" w:hAnsiTheme="minorHAnsi"/>
          <w:sz w:val="22"/>
          <w:szCs w:val="22"/>
        </w:rPr>
        <w:t>dinormalisasi jadi skor 1-10</w:t>
      </w:r>
      <w:r w:rsidR="00A61F14" w:rsidRPr="009A5451">
        <w:rPr>
          <w:rFonts w:asciiTheme="minorHAnsi" w:hAnsiTheme="minorHAnsi"/>
          <w:sz w:val="22"/>
          <w:szCs w:val="22"/>
        </w:rPr>
        <w:t>.</w:t>
      </w:r>
    </w:p>
    <w:p w14:paraId="04095EBD" w14:textId="4D3C0783" w:rsidR="0068460D" w:rsidRPr="009A5451" w:rsidRDefault="0068460D" w:rsidP="0068460D">
      <w:pPr>
        <w:pStyle w:val="NormalWeb"/>
        <w:ind w:left="720"/>
        <w:jc w:val="both"/>
        <w:rPr>
          <w:rFonts w:asciiTheme="minorHAnsi" w:hAnsiTheme="minorHAnsi"/>
          <w:sz w:val="22"/>
          <w:szCs w:val="22"/>
        </w:rPr>
      </w:pPr>
      <w:r w:rsidRPr="009A5451">
        <w:rPr>
          <w:rFonts w:asciiTheme="minorHAnsi" w:hAnsiTheme="minorHAnsi"/>
          <w:sz w:val="22"/>
          <w:szCs w:val="22"/>
        </w:rPr>
        <w:t>Logika Ambang Batas (</w:t>
      </w:r>
      <w:r w:rsidRPr="009A5451">
        <w:rPr>
          <w:rFonts w:asciiTheme="minorHAnsi" w:hAnsiTheme="minorHAnsi"/>
          <w:i/>
          <w:iCs/>
          <w:sz w:val="22"/>
          <w:szCs w:val="22"/>
        </w:rPr>
        <w:t>Threshold</w:t>
      </w:r>
      <w:r w:rsidRPr="009A5451">
        <w:rPr>
          <w:rFonts w:asciiTheme="minorHAnsi" w:hAnsiTheme="minorHAnsi"/>
          <w:sz w:val="22"/>
          <w:szCs w:val="22"/>
        </w:rPr>
        <w:t xml:space="preserve">): Sistem kemudian membandingkan skor final dengan </w:t>
      </w:r>
      <w:r w:rsidRPr="009A5451">
        <w:rPr>
          <w:rStyle w:val="HTMLCode"/>
          <w:rFonts w:asciiTheme="minorHAnsi" w:hAnsiTheme="minorHAnsi" w:cs="Times New Roman"/>
          <w:sz w:val="22"/>
          <w:szCs w:val="22"/>
        </w:rPr>
        <w:t>THRESHOLD = 6.</w:t>
      </w:r>
      <w:r w:rsidR="00462BBC">
        <w:rPr>
          <w:rStyle w:val="HTMLCode"/>
          <w:rFonts w:asciiTheme="minorHAnsi" w:hAnsiTheme="minorHAnsi" w:cs="Times New Roman"/>
          <w:sz w:val="22"/>
          <w:szCs w:val="22"/>
        </w:rPr>
        <w:t>0</w:t>
      </w:r>
      <w:r w:rsidRPr="009A5451">
        <w:rPr>
          <w:rFonts w:asciiTheme="minorHAnsi" w:hAnsiTheme="minorHAnsi"/>
          <w:sz w:val="22"/>
          <w:szCs w:val="22"/>
        </w:rPr>
        <w:t>:</w:t>
      </w:r>
    </w:p>
    <w:p w14:paraId="76843161" w14:textId="78588608" w:rsidR="0068460D" w:rsidRPr="009A5451" w:rsidRDefault="0068460D" w:rsidP="0068460D">
      <w:pPr>
        <w:pStyle w:val="NormalWeb"/>
        <w:ind w:left="720"/>
        <w:jc w:val="both"/>
        <w:rPr>
          <w:rFonts w:asciiTheme="minorHAnsi" w:hAnsiTheme="minorHAnsi"/>
          <w:sz w:val="22"/>
          <w:szCs w:val="22"/>
        </w:rPr>
      </w:pPr>
      <w:r w:rsidRPr="009A5451">
        <w:rPr>
          <w:rFonts w:asciiTheme="minorHAnsi" w:hAnsiTheme="minorHAnsi"/>
          <w:sz w:val="22"/>
          <w:szCs w:val="22"/>
        </w:rPr>
        <w:t xml:space="preserve">Skor </w:t>
      </w:r>
      <w:r w:rsidRPr="009A5451">
        <w:rPr>
          <w:rStyle w:val="mrel"/>
          <w:rFonts w:asciiTheme="minorHAnsi" w:eastAsiaTheme="majorEastAsia" w:hAnsiTheme="minorHAnsi"/>
          <w:sz w:val="22"/>
          <w:szCs w:val="22"/>
        </w:rPr>
        <w:t>≥</w:t>
      </w:r>
      <w:r w:rsidRPr="009A5451">
        <w:rPr>
          <w:rFonts w:asciiTheme="minorHAnsi" w:hAnsiTheme="minorHAnsi"/>
          <w:sz w:val="22"/>
          <w:szCs w:val="22"/>
        </w:rPr>
        <w:t xml:space="preserve"> 6.</w:t>
      </w:r>
      <w:r w:rsidR="00462BBC">
        <w:rPr>
          <w:rFonts w:asciiTheme="minorHAnsi" w:hAnsiTheme="minorHAnsi"/>
          <w:sz w:val="22"/>
          <w:szCs w:val="22"/>
        </w:rPr>
        <w:t>0</w:t>
      </w:r>
      <w:r w:rsidRPr="009A5451">
        <w:rPr>
          <w:rFonts w:asciiTheme="minorHAnsi" w:hAnsiTheme="minorHAnsi"/>
          <w:sz w:val="22"/>
          <w:szCs w:val="22"/>
        </w:rPr>
        <w:t>: Wajib Mandi Sekarang (Kondisi Kritis).</w:t>
      </w:r>
    </w:p>
    <w:p w14:paraId="48674355" w14:textId="5D829D9C" w:rsidR="0068460D" w:rsidRPr="009A5451" w:rsidRDefault="0068460D" w:rsidP="0068460D">
      <w:pPr>
        <w:pStyle w:val="NormalWeb"/>
        <w:ind w:left="720"/>
        <w:jc w:val="both"/>
        <w:rPr>
          <w:rFonts w:asciiTheme="minorHAnsi" w:hAnsiTheme="minorHAnsi"/>
          <w:sz w:val="22"/>
          <w:szCs w:val="22"/>
        </w:rPr>
      </w:pPr>
      <w:r w:rsidRPr="009A5451">
        <w:rPr>
          <w:rFonts w:asciiTheme="minorHAnsi" w:hAnsiTheme="minorHAnsi"/>
          <w:sz w:val="22"/>
          <w:szCs w:val="22"/>
        </w:rPr>
        <w:t xml:space="preserve">Skor </w:t>
      </w:r>
      <w:r w:rsidRPr="009A5451">
        <w:rPr>
          <w:rStyle w:val="mrel"/>
          <w:rFonts w:asciiTheme="minorHAnsi" w:eastAsiaTheme="majorEastAsia" w:hAnsiTheme="minorHAnsi"/>
          <w:sz w:val="22"/>
          <w:szCs w:val="22"/>
        </w:rPr>
        <w:t>≥</w:t>
      </w:r>
      <w:r w:rsidRPr="009A5451">
        <w:rPr>
          <w:rFonts w:asciiTheme="minorHAnsi" w:hAnsiTheme="minorHAnsi"/>
          <w:sz w:val="22"/>
          <w:szCs w:val="22"/>
        </w:rPr>
        <w:t xml:space="preserve"> 5.</w:t>
      </w:r>
      <w:r w:rsidR="00462BBC">
        <w:rPr>
          <w:rFonts w:asciiTheme="minorHAnsi" w:hAnsiTheme="minorHAnsi"/>
          <w:sz w:val="22"/>
          <w:szCs w:val="22"/>
        </w:rPr>
        <w:t>0</w:t>
      </w:r>
      <w:r w:rsidRPr="009A5451">
        <w:rPr>
          <w:rFonts w:asciiTheme="minorHAnsi" w:hAnsiTheme="minorHAnsi"/>
          <w:sz w:val="22"/>
          <w:szCs w:val="22"/>
        </w:rPr>
        <w:t>: Sangat Disarankan (Kondisi Tidak Nyaman).</w:t>
      </w:r>
    </w:p>
    <w:p w14:paraId="3C8EFFB4" w14:textId="561C3616" w:rsidR="0068460D" w:rsidRPr="009A5451" w:rsidRDefault="0068460D" w:rsidP="0068460D">
      <w:pPr>
        <w:pStyle w:val="NormalWeb"/>
        <w:ind w:left="720"/>
        <w:jc w:val="both"/>
        <w:rPr>
          <w:rFonts w:asciiTheme="minorHAnsi" w:hAnsiTheme="minorHAnsi"/>
          <w:sz w:val="22"/>
          <w:szCs w:val="22"/>
        </w:rPr>
      </w:pPr>
      <w:r w:rsidRPr="009A5451">
        <w:rPr>
          <w:rFonts w:asciiTheme="minorHAnsi" w:hAnsiTheme="minorHAnsi"/>
          <w:sz w:val="22"/>
          <w:szCs w:val="22"/>
        </w:rPr>
        <w:t xml:space="preserve">Skor </w:t>
      </w:r>
      <w:r w:rsidRPr="009A5451">
        <w:rPr>
          <w:rStyle w:val="mrel"/>
          <w:rFonts w:asciiTheme="minorHAnsi" w:eastAsiaTheme="majorEastAsia" w:hAnsiTheme="minorHAnsi"/>
          <w:sz w:val="22"/>
          <w:szCs w:val="22"/>
        </w:rPr>
        <w:t>≥</w:t>
      </w:r>
      <w:r w:rsidRPr="009A5451">
        <w:rPr>
          <w:rFonts w:asciiTheme="minorHAnsi" w:hAnsiTheme="minorHAnsi"/>
          <w:sz w:val="22"/>
          <w:szCs w:val="22"/>
        </w:rPr>
        <w:t xml:space="preserve"> 4.</w:t>
      </w:r>
      <w:r w:rsidR="00462BBC">
        <w:rPr>
          <w:rFonts w:asciiTheme="minorHAnsi" w:hAnsiTheme="minorHAnsi"/>
          <w:sz w:val="22"/>
          <w:szCs w:val="22"/>
        </w:rPr>
        <w:t>0</w:t>
      </w:r>
      <w:r w:rsidRPr="009A5451">
        <w:rPr>
          <w:rFonts w:asciiTheme="minorHAnsi" w:hAnsiTheme="minorHAnsi"/>
          <w:sz w:val="22"/>
          <w:szCs w:val="22"/>
        </w:rPr>
        <w:t>: Mandi Bisa Ditunda (Kondisi Masih Oke).</w:t>
      </w:r>
    </w:p>
    <w:p w14:paraId="54F45E7A" w14:textId="10E58489" w:rsidR="0068460D" w:rsidRPr="009A5451" w:rsidRDefault="0068460D" w:rsidP="0068460D">
      <w:pPr>
        <w:pStyle w:val="NormalWeb"/>
        <w:ind w:left="720"/>
        <w:jc w:val="both"/>
        <w:rPr>
          <w:rFonts w:asciiTheme="minorHAnsi" w:hAnsiTheme="minorHAnsi"/>
          <w:sz w:val="22"/>
          <w:szCs w:val="22"/>
        </w:rPr>
      </w:pPr>
      <w:r w:rsidRPr="009A5451">
        <w:rPr>
          <w:rFonts w:asciiTheme="minorHAnsi" w:hAnsiTheme="minorHAnsi"/>
          <w:sz w:val="22"/>
          <w:szCs w:val="22"/>
        </w:rPr>
        <w:t>Skor &lt; 4.</w:t>
      </w:r>
      <w:r w:rsidR="00462BBC">
        <w:rPr>
          <w:rFonts w:asciiTheme="minorHAnsi" w:hAnsiTheme="minorHAnsi"/>
          <w:sz w:val="22"/>
          <w:szCs w:val="22"/>
        </w:rPr>
        <w:t>0</w:t>
      </w:r>
      <w:r w:rsidRPr="009A5451">
        <w:rPr>
          <w:rFonts w:asciiTheme="minorHAnsi" w:hAnsiTheme="minorHAnsi"/>
          <w:sz w:val="22"/>
          <w:szCs w:val="22"/>
        </w:rPr>
        <w:t>: Tidak Perlu Mandi (Kondisi Prima).</w:t>
      </w:r>
    </w:p>
    <w:p w14:paraId="33E1C871" w14:textId="0288FD0C" w:rsidR="0068460D" w:rsidRPr="00355B9D" w:rsidRDefault="0068460D" w:rsidP="00355B9D">
      <w:pPr>
        <w:pStyle w:val="NormalWeb"/>
        <w:ind w:left="720" w:firstLine="720"/>
        <w:jc w:val="both"/>
        <w:rPr>
          <w:rFonts w:asciiTheme="minorHAnsi" w:hAnsiTheme="minorHAnsi"/>
          <w:sz w:val="22"/>
          <w:szCs w:val="22"/>
        </w:rPr>
      </w:pPr>
      <w:r w:rsidRPr="009A5451">
        <w:rPr>
          <w:rFonts w:asciiTheme="minorHAnsi" w:hAnsiTheme="minorHAnsi"/>
          <w:sz w:val="22"/>
          <w:szCs w:val="22"/>
        </w:rPr>
        <w:t xml:space="preserve">Selain itu, terdapat Safety Catch di mana jika </w:t>
      </w:r>
      <w:r w:rsidRPr="009A5451">
        <w:rPr>
          <w:rStyle w:val="HTMLCode"/>
          <w:rFonts w:asciiTheme="minorHAnsi" w:hAnsiTheme="minorHAnsi" w:cs="Times New Roman"/>
          <w:sz w:val="22"/>
          <w:szCs w:val="22"/>
        </w:rPr>
        <w:t>Skor Bau &gt;= 9.0</w:t>
      </w:r>
      <w:r w:rsidRPr="009A5451">
        <w:rPr>
          <w:rFonts w:asciiTheme="minorHAnsi" w:hAnsiTheme="minorHAnsi"/>
          <w:sz w:val="22"/>
          <w:szCs w:val="22"/>
        </w:rPr>
        <w:t>, sistem secara otomatis mengeluarkan perintah wajib mandi tanpa mempertimbangkan parameter lainnya demi menjaga standar higinitas pengguna.</w:t>
      </w:r>
    </w:p>
    <w:p w14:paraId="73F09F45" w14:textId="77777777" w:rsidR="0047146E" w:rsidRDefault="553B8547" w:rsidP="553B8547">
      <w:pPr>
        <w:spacing w:before="120" w:after="120"/>
        <w:ind w:left="720" w:firstLine="720"/>
        <w:jc w:val="both"/>
      </w:pPr>
      <w:r w:rsidRPr="553B8547">
        <w:t xml:space="preserve">Transformasi </w:t>
      </w:r>
      <w:r w:rsidR="00DA64ED">
        <w:t xml:space="preserve">data </w:t>
      </w:r>
      <w:r w:rsidRPr="553B8547">
        <w:t xml:space="preserve">pada curated zone menghasilkan data dengan makna semantik yang lebih tinggi. Data tidak lagi merepresentasikan aktivitas, cuaca, atau mandi secara terpisah, melainkan kondisi kebersihan tubuh pengguna pada waktu tertentu. </w:t>
      </w:r>
    </w:p>
    <w:p w14:paraId="4506A353" w14:textId="32ECF603" w:rsidR="0047146E" w:rsidRPr="0047146E" w:rsidRDefault="0047146E" w:rsidP="0047146E">
      <w:pPr>
        <w:pStyle w:val="ListParagraph"/>
        <w:numPr>
          <w:ilvl w:val="0"/>
          <w:numId w:val="41"/>
        </w:numPr>
        <w:jc w:val="both"/>
        <w:rPr>
          <w:b/>
          <w:bCs/>
        </w:rPr>
      </w:pPr>
      <w:r w:rsidRPr="0047146E">
        <w:rPr>
          <w:b/>
          <w:bCs/>
        </w:rPr>
        <w:t>Load ke Curated Zone</w:t>
      </w:r>
    </w:p>
    <w:p w14:paraId="6444F3F2" w14:textId="77F2AC35" w:rsidR="553B8547" w:rsidRDefault="0047146E" w:rsidP="0047146E">
      <w:pPr>
        <w:spacing w:before="120" w:after="120"/>
        <w:ind w:left="720" w:firstLine="720"/>
        <w:jc w:val="both"/>
      </w:pPr>
      <w:r w:rsidRPr="0047146E">
        <w:t xml:space="preserve">Tahap load dilakukan dengan menyimpan hasil analisis preskriptif ke dalam bucket </w:t>
      </w:r>
      <w:r w:rsidRPr="0047146E">
        <w:rPr>
          <w:rFonts w:ascii="Courier New" w:hAnsi="Courier New" w:cs="Courier New"/>
        </w:rPr>
        <w:t>curated-zone</w:t>
      </w:r>
      <w:r w:rsidRPr="0047146E">
        <w:t xml:space="preserve">. </w:t>
      </w:r>
      <w:r w:rsidR="553B8547" w:rsidRPr="553B8547">
        <w:t>Seluruh data curated disimpan dalam format Delta Lake, yang secara fisik berupa file Parquet, sehingga tetap mendukung kueri analitik cepat dan konsistensi transaksi.</w:t>
      </w:r>
    </w:p>
    <w:p w14:paraId="6A696E11" w14:textId="63D76358" w:rsidR="553B8547" w:rsidRDefault="553B8547" w:rsidP="553B8547">
      <w:pPr>
        <w:spacing w:before="120" w:after="120"/>
        <w:ind w:left="720"/>
        <w:jc w:val="both"/>
      </w:pPr>
      <w:r w:rsidRPr="0047146E">
        <w:rPr>
          <w:b/>
          <w:bCs/>
        </w:rPr>
        <w:t>Contoh data pada curated zone (.parquet)</w:t>
      </w:r>
      <w:r w:rsidRPr="553B8547">
        <w:t xml:space="preserve"> :</w:t>
      </w:r>
    </w:p>
    <w:p w14:paraId="74E3C535" w14:textId="30286BC7" w:rsidR="00026A24" w:rsidRPr="00026A24" w:rsidRDefault="00026A24" w:rsidP="00026A24">
      <w:pPr>
        <w:pStyle w:val="Caption"/>
        <w:jc w:val="center"/>
        <w:rPr>
          <w:b w:val="0"/>
          <w:bCs w:val="0"/>
          <w:i/>
          <w:iCs/>
          <w:color w:val="auto"/>
        </w:rPr>
      </w:pPr>
      <w:bookmarkStart w:id="57" w:name="_Toc218276851"/>
      <w:r w:rsidRPr="00ED5848">
        <w:rPr>
          <w:b w:val="0"/>
          <w:bCs w:val="0"/>
          <w:i/>
          <w:iCs/>
          <w:color w:val="auto"/>
        </w:rPr>
        <w:t xml:space="preserve">Tabel </w:t>
      </w:r>
      <w:r>
        <w:rPr>
          <w:b w:val="0"/>
          <w:bCs w:val="0"/>
          <w:i/>
          <w:iCs/>
          <w:color w:val="auto"/>
        </w:rPr>
        <w:t>2.</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11</w:t>
      </w:r>
      <w:r w:rsidRPr="00ED5848">
        <w:rPr>
          <w:b w:val="0"/>
          <w:bCs w:val="0"/>
          <w:i/>
          <w:iCs/>
          <w:color w:val="auto"/>
        </w:rPr>
        <w:fldChar w:fldCharType="end"/>
      </w:r>
      <w:r w:rsidRPr="00ED5848">
        <w:rPr>
          <w:b w:val="0"/>
          <w:bCs w:val="0"/>
          <w:i/>
          <w:iCs/>
          <w:color w:val="auto"/>
        </w:rPr>
        <w:t xml:space="preserve"> </w:t>
      </w:r>
      <w:r>
        <w:rPr>
          <w:b w:val="0"/>
          <w:bCs w:val="0"/>
          <w:i/>
          <w:iCs/>
          <w:color w:val="auto"/>
        </w:rPr>
        <w:t>Contoh Data C</w:t>
      </w:r>
      <w:r w:rsidR="00E824BD">
        <w:rPr>
          <w:b w:val="0"/>
          <w:bCs w:val="0"/>
          <w:i/>
          <w:iCs/>
          <w:color w:val="auto"/>
        </w:rPr>
        <w:t>urated</w:t>
      </w:r>
      <w:r>
        <w:rPr>
          <w:b w:val="0"/>
          <w:bCs w:val="0"/>
          <w:i/>
          <w:iCs/>
          <w:color w:val="auto"/>
        </w:rPr>
        <w:t xml:space="preserve"> Zone </w:t>
      </w:r>
      <w:r w:rsidR="00E824BD">
        <w:rPr>
          <w:b w:val="0"/>
          <w:bCs w:val="0"/>
          <w:i/>
          <w:iCs/>
          <w:color w:val="auto"/>
        </w:rPr>
        <w:t>Hasil Presciptive</w:t>
      </w:r>
      <w:bookmarkEnd w:id="57"/>
    </w:p>
    <w:tbl>
      <w:tblPr>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857"/>
        <w:gridCol w:w="1538"/>
        <w:gridCol w:w="892"/>
        <w:gridCol w:w="809"/>
        <w:gridCol w:w="1660"/>
        <w:gridCol w:w="1776"/>
        <w:gridCol w:w="1510"/>
      </w:tblGrid>
      <w:tr w:rsidR="008B72D8" w14:paraId="6659A793" w14:textId="07222678" w:rsidTr="00621C24">
        <w:trPr>
          <w:trHeight w:val="300"/>
          <w:jc w:val="center"/>
        </w:trPr>
        <w:tc>
          <w:tcPr>
            <w:tcW w:w="857" w:type="dxa"/>
            <w:vAlign w:val="center"/>
          </w:tcPr>
          <w:p w14:paraId="60B2ADDE" w14:textId="20EEDC73" w:rsidR="008B72D8" w:rsidRPr="008B72D8" w:rsidRDefault="008B72D8" w:rsidP="553B8547">
            <w:pPr>
              <w:spacing w:after="0"/>
              <w:ind w:left="90"/>
              <w:jc w:val="center"/>
              <w:rPr>
                <w:b/>
                <w:bCs/>
                <w:sz w:val="20"/>
                <w:szCs w:val="20"/>
              </w:rPr>
            </w:pPr>
            <w:r w:rsidRPr="008B72D8">
              <w:rPr>
                <w:b/>
                <w:bCs/>
                <w:sz w:val="20"/>
                <w:szCs w:val="20"/>
              </w:rPr>
              <w:t>waktu</w:t>
            </w:r>
          </w:p>
        </w:tc>
        <w:tc>
          <w:tcPr>
            <w:tcW w:w="1538" w:type="dxa"/>
            <w:vAlign w:val="center"/>
          </w:tcPr>
          <w:p w14:paraId="62E8B0F8" w14:textId="031BF4DB" w:rsidR="008B72D8" w:rsidRPr="008B72D8" w:rsidRDefault="008B72D8" w:rsidP="553B8547">
            <w:pPr>
              <w:spacing w:after="0"/>
              <w:ind w:left="90"/>
              <w:jc w:val="center"/>
              <w:rPr>
                <w:b/>
                <w:bCs/>
                <w:sz w:val="20"/>
                <w:szCs w:val="20"/>
              </w:rPr>
            </w:pPr>
            <w:r w:rsidRPr="008B72D8">
              <w:rPr>
                <w:b/>
                <w:bCs/>
                <w:sz w:val="20"/>
                <w:szCs w:val="20"/>
              </w:rPr>
              <w:t>skor_Kekotoran</w:t>
            </w:r>
          </w:p>
        </w:tc>
        <w:tc>
          <w:tcPr>
            <w:tcW w:w="892" w:type="dxa"/>
            <w:vAlign w:val="center"/>
          </w:tcPr>
          <w:p w14:paraId="1B570BC3" w14:textId="18F9B11B" w:rsidR="008B72D8" w:rsidRPr="008B72D8" w:rsidRDefault="008B72D8" w:rsidP="553B8547">
            <w:pPr>
              <w:spacing w:after="0"/>
              <w:ind w:left="90"/>
              <w:jc w:val="center"/>
              <w:rPr>
                <w:b/>
                <w:bCs/>
                <w:sz w:val="20"/>
                <w:szCs w:val="20"/>
              </w:rPr>
            </w:pPr>
            <w:r w:rsidRPr="008B72D8">
              <w:rPr>
                <w:b/>
                <w:bCs/>
                <w:sz w:val="20"/>
                <w:szCs w:val="20"/>
              </w:rPr>
              <w:t>Skor Bau</w:t>
            </w:r>
          </w:p>
        </w:tc>
        <w:tc>
          <w:tcPr>
            <w:tcW w:w="809" w:type="dxa"/>
            <w:vAlign w:val="center"/>
          </w:tcPr>
          <w:p w14:paraId="6CCB870E" w14:textId="2F6A79E0" w:rsidR="008B72D8" w:rsidRPr="008B72D8" w:rsidRDefault="008B72D8" w:rsidP="553B8547">
            <w:pPr>
              <w:spacing w:after="0"/>
              <w:ind w:left="90"/>
              <w:jc w:val="center"/>
              <w:rPr>
                <w:b/>
                <w:bCs/>
                <w:sz w:val="20"/>
                <w:szCs w:val="20"/>
              </w:rPr>
            </w:pPr>
            <w:r w:rsidRPr="008B72D8">
              <w:rPr>
                <w:b/>
                <w:bCs/>
                <w:sz w:val="20"/>
                <w:szCs w:val="20"/>
              </w:rPr>
              <w:t>aqi</w:t>
            </w:r>
          </w:p>
        </w:tc>
        <w:tc>
          <w:tcPr>
            <w:tcW w:w="1660" w:type="dxa"/>
            <w:vAlign w:val="center"/>
          </w:tcPr>
          <w:p w14:paraId="446ED9AB" w14:textId="629B7303" w:rsidR="008B72D8" w:rsidRPr="008B72D8" w:rsidRDefault="008B72D8" w:rsidP="553B8547">
            <w:pPr>
              <w:spacing w:after="0"/>
              <w:ind w:left="90"/>
              <w:jc w:val="center"/>
              <w:rPr>
                <w:b/>
                <w:bCs/>
                <w:sz w:val="20"/>
                <w:szCs w:val="20"/>
              </w:rPr>
            </w:pPr>
            <w:r w:rsidRPr="008B72D8">
              <w:rPr>
                <w:b/>
                <w:bCs/>
                <w:sz w:val="20"/>
                <w:szCs w:val="20"/>
              </w:rPr>
              <w:t>jam_sejak_mandi</w:t>
            </w:r>
          </w:p>
        </w:tc>
        <w:tc>
          <w:tcPr>
            <w:tcW w:w="1776" w:type="dxa"/>
            <w:vAlign w:val="center"/>
          </w:tcPr>
          <w:p w14:paraId="2DD9AA23" w14:textId="13632A58" w:rsidR="008B72D8" w:rsidRPr="008B72D8" w:rsidRDefault="008B72D8" w:rsidP="553B8547">
            <w:pPr>
              <w:spacing w:after="0"/>
              <w:ind w:left="90"/>
              <w:jc w:val="center"/>
              <w:rPr>
                <w:b/>
                <w:bCs/>
                <w:sz w:val="20"/>
                <w:szCs w:val="20"/>
              </w:rPr>
            </w:pPr>
            <w:r w:rsidRPr="008B72D8">
              <w:rPr>
                <w:b/>
                <w:bCs/>
                <w:sz w:val="20"/>
                <w:szCs w:val="20"/>
              </w:rPr>
              <w:t>skor_kebersihan</w:t>
            </w:r>
          </w:p>
        </w:tc>
        <w:tc>
          <w:tcPr>
            <w:tcW w:w="1510" w:type="dxa"/>
          </w:tcPr>
          <w:p w14:paraId="442A6CBC" w14:textId="33EFBA76" w:rsidR="008B72D8" w:rsidRPr="008B72D8" w:rsidRDefault="008B72D8" w:rsidP="553B8547">
            <w:pPr>
              <w:spacing w:after="0"/>
              <w:ind w:left="90"/>
              <w:jc w:val="center"/>
              <w:rPr>
                <w:b/>
                <w:bCs/>
                <w:sz w:val="20"/>
                <w:szCs w:val="20"/>
              </w:rPr>
            </w:pPr>
            <w:r w:rsidRPr="008B72D8">
              <w:rPr>
                <w:b/>
                <w:bCs/>
                <w:sz w:val="20"/>
                <w:szCs w:val="20"/>
              </w:rPr>
              <w:t>Rekomendasi</w:t>
            </w:r>
          </w:p>
        </w:tc>
      </w:tr>
      <w:tr w:rsidR="008B72D8" w14:paraId="3099517D" w14:textId="7B9170BF" w:rsidTr="00621C24">
        <w:trPr>
          <w:cantSplit/>
          <w:trHeight w:val="1134"/>
          <w:jc w:val="center"/>
        </w:trPr>
        <w:tc>
          <w:tcPr>
            <w:tcW w:w="857" w:type="dxa"/>
            <w:vAlign w:val="center"/>
          </w:tcPr>
          <w:p w14:paraId="7F7BB25B" w14:textId="2AD1F3D5" w:rsidR="008B72D8" w:rsidRPr="008B72D8" w:rsidRDefault="008B72D8" w:rsidP="553B8547">
            <w:pPr>
              <w:spacing w:after="0"/>
              <w:ind w:left="90"/>
              <w:rPr>
                <w:sz w:val="20"/>
                <w:szCs w:val="20"/>
              </w:rPr>
            </w:pPr>
            <w:r w:rsidRPr="008B72D8">
              <w:rPr>
                <w:sz w:val="20"/>
                <w:szCs w:val="20"/>
              </w:rPr>
              <w:t>2025-12-14 12:00</w:t>
            </w:r>
          </w:p>
        </w:tc>
        <w:tc>
          <w:tcPr>
            <w:tcW w:w="1538" w:type="dxa"/>
            <w:vAlign w:val="center"/>
          </w:tcPr>
          <w:p w14:paraId="00D77196" w14:textId="7AFACDAD" w:rsidR="008B72D8" w:rsidRPr="008B72D8" w:rsidRDefault="008B72D8" w:rsidP="553B8547">
            <w:pPr>
              <w:spacing w:after="0"/>
              <w:ind w:left="90"/>
              <w:rPr>
                <w:sz w:val="20"/>
                <w:szCs w:val="20"/>
              </w:rPr>
            </w:pPr>
            <w:r w:rsidRPr="008B72D8">
              <w:rPr>
                <w:sz w:val="20"/>
                <w:szCs w:val="20"/>
              </w:rPr>
              <w:t>5.8</w:t>
            </w:r>
          </w:p>
        </w:tc>
        <w:tc>
          <w:tcPr>
            <w:tcW w:w="892" w:type="dxa"/>
            <w:vAlign w:val="center"/>
          </w:tcPr>
          <w:p w14:paraId="41CB47CA" w14:textId="430EAA1A" w:rsidR="008B72D8" w:rsidRPr="008B72D8" w:rsidRDefault="008B72D8" w:rsidP="553B8547">
            <w:pPr>
              <w:spacing w:after="0"/>
              <w:ind w:left="90"/>
              <w:rPr>
                <w:sz w:val="20"/>
                <w:szCs w:val="20"/>
              </w:rPr>
            </w:pPr>
            <w:r w:rsidRPr="008B72D8">
              <w:rPr>
                <w:sz w:val="20"/>
                <w:szCs w:val="20"/>
              </w:rPr>
              <w:t>6</w:t>
            </w:r>
          </w:p>
        </w:tc>
        <w:tc>
          <w:tcPr>
            <w:tcW w:w="809" w:type="dxa"/>
            <w:vAlign w:val="center"/>
          </w:tcPr>
          <w:p w14:paraId="627B409A" w14:textId="1C9CF1C1" w:rsidR="008B72D8" w:rsidRPr="008B72D8" w:rsidRDefault="008B72D8" w:rsidP="553B8547">
            <w:pPr>
              <w:spacing w:after="0"/>
              <w:ind w:left="90"/>
              <w:rPr>
                <w:sz w:val="20"/>
                <w:szCs w:val="20"/>
              </w:rPr>
            </w:pPr>
            <w:r w:rsidRPr="008B72D8">
              <w:rPr>
                <w:sz w:val="20"/>
                <w:szCs w:val="20"/>
              </w:rPr>
              <w:t>1.16</w:t>
            </w:r>
          </w:p>
        </w:tc>
        <w:tc>
          <w:tcPr>
            <w:tcW w:w="1660" w:type="dxa"/>
            <w:vAlign w:val="center"/>
          </w:tcPr>
          <w:p w14:paraId="62BCDDFE" w14:textId="1F85728D" w:rsidR="008B72D8" w:rsidRPr="008B72D8" w:rsidRDefault="008B72D8" w:rsidP="553B8547">
            <w:pPr>
              <w:spacing w:after="0"/>
              <w:ind w:left="90"/>
              <w:rPr>
                <w:sz w:val="20"/>
                <w:szCs w:val="20"/>
              </w:rPr>
            </w:pPr>
            <w:r w:rsidRPr="008B72D8">
              <w:rPr>
                <w:sz w:val="20"/>
                <w:szCs w:val="20"/>
              </w:rPr>
              <w:t>5.5</w:t>
            </w:r>
          </w:p>
        </w:tc>
        <w:tc>
          <w:tcPr>
            <w:tcW w:w="1776" w:type="dxa"/>
            <w:vAlign w:val="center"/>
          </w:tcPr>
          <w:p w14:paraId="732EA79A" w14:textId="6C566A4F" w:rsidR="008B72D8" w:rsidRPr="008B72D8" w:rsidRDefault="008B72D8" w:rsidP="553B8547">
            <w:pPr>
              <w:spacing w:after="0"/>
              <w:ind w:left="90"/>
              <w:rPr>
                <w:sz w:val="20"/>
                <w:szCs w:val="20"/>
              </w:rPr>
            </w:pPr>
            <w:r w:rsidRPr="008B72D8">
              <w:rPr>
                <w:sz w:val="20"/>
                <w:szCs w:val="20"/>
              </w:rPr>
              <w:t>4.95</w:t>
            </w:r>
          </w:p>
        </w:tc>
        <w:tc>
          <w:tcPr>
            <w:tcW w:w="1510" w:type="dxa"/>
            <w:vAlign w:val="center"/>
          </w:tcPr>
          <w:p w14:paraId="159F421B" w14:textId="441F5AFC" w:rsidR="008B72D8" w:rsidRPr="00621C24" w:rsidRDefault="00621C24" w:rsidP="00621C24">
            <w:pPr>
              <w:spacing w:after="0"/>
              <w:ind w:left="90"/>
              <w:rPr>
                <w:sz w:val="20"/>
                <w:szCs w:val="20"/>
              </w:rPr>
            </w:pPr>
            <w:r w:rsidRPr="00621C24">
              <w:rPr>
                <w:sz w:val="20"/>
                <w:szCs w:val="20"/>
              </w:rPr>
              <w:t xml:space="preserve">Mandi </w:t>
            </w:r>
            <w:r>
              <w:rPr>
                <w:sz w:val="20"/>
                <w:szCs w:val="20"/>
              </w:rPr>
              <w:t>Bisa Ditunda</w:t>
            </w:r>
          </w:p>
        </w:tc>
      </w:tr>
    </w:tbl>
    <w:p w14:paraId="16F86F72" w14:textId="60EC799E" w:rsidR="553B8547" w:rsidRDefault="553B8547" w:rsidP="00F63CEE">
      <w:pPr>
        <w:pStyle w:val="Heading3"/>
        <w:spacing w:before="0" w:after="120"/>
      </w:pPr>
    </w:p>
    <w:p w14:paraId="28AFCF21" w14:textId="5AACE8D1" w:rsidR="00293DA2" w:rsidRDefault="00293DA2" w:rsidP="00B25B31">
      <w:pPr>
        <w:pStyle w:val="Heading2"/>
      </w:pPr>
      <w:bookmarkStart w:id="58" w:name="_Toc218276637"/>
      <w:r>
        <w:t>2.</w:t>
      </w:r>
      <w:r w:rsidR="006827E9">
        <w:t>9</w:t>
      </w:r>
      <w:r>
        <w:t xml:space="preserve"> </w:t>
      </w:r>
      <w:r>
        <w:tab/>
      </w:r>
      <w:r w:rsidR="00401745">
        <w:t xml:space="preserve">Perancangan </w:t>
      </w:r>
      <w:r>
        <w:t>Serving Layer</w:t>
      </w:r>
      <w:bookmarkEnd w:id="58"/>
    </w:p>
    <w:p w14:paraId="62D64BD3" w14:textId="43B75571" w:rsidR="00CD1B2E" w:rsidRPr="00804C14" w:rsidRDefault="00804C14" w:rsidP="00804C14">
      <w:pPr>
        <w:pStyle w:val="Heading3"/>
        <w:ind w:firstLine="720"/>
        <w:rPr>
          <w:rFonts w:asciiTheme="minorHAnsi" w:hAnsiTheme="minorHAnsi"/>
          <w:color w:val="auto"/>
        </w:rPr>
      </w:pPr>
      <w:bookmarkStart w:id="59" w:name="_Toc218276638"/>
      <w:r>
        <w:rPr>
          <w:rFonts w:asciiTheme="minorHAnsi" w:hAnsiTheme="minorHAnsi"/>
          <w:color w:val="auto"/>
        </w:rPr>
        <w:t>2.</w:t>
      </w:r>
      <w:r w:rsidR="006827E9">
        <w:rPr>
          <w:rFonts w:asciiTheme="minorHAnsi" w:hAnsiTheme="minorHAnsi"/>
          <w:color w:val="auto"/>
        </w:rPr>
        <w:t>9</w:t>
      </w:r>
      <w:r>
        <w:rPr>
          <w:rFonts w:asciiTheme="minorHAnsi" w:hAnsiTheme="minorHAnsi"/>
          <w:color w:val="auto"/>
        </w:rPr>
        <w:t xml:space="preserve">.1 </w:t>
      </w:r>
      <w:r w:rsidR="006827E9">
        <w:rPr>
          <w:rFonts w:asciiTheme="minorHAnsi" w:hAnsiTheme="minorHAnsi"/>
          <w:color w:val="auto"/>
        </w:rPr>
        <w:tab/>
      </w:r>
      <w:r w:rsidR="009A526D" w:rsidRPr="00804C14">
        <w:rPr>
          <w:rFonts w:asciiTheme="minorHAnsi" w:hAnsiTheme="minorHAnsi"/>
          <w:color w:val="auto"/>
        </w:rPr>
        <w:t>Konsep Serving Layer dalam Arsitektur Data Lakehouse</w:t>
      </w:r>
      <w:bookmarkEnd w:id="59"/>
    </w:p>
    <w:p w14:paraId="128B9011" w14:textId="4F104A14" w:rsidR="00E57208" w:rsidRDefault="00C622CD" w:rsidP="00C622CD">
      <w:pPr>
        <w:ind w:left="720" w:firstLine="720"/>
        <w:jc w:val="both"/>
      </w:pPr>
      <w:r w:rsidRPr="00C622CD">
        <w:t>Dalam arsitektur data lakehouse, keberadaan serving layer tidak dapat dipahami sekadar sebagai lapisan tambahan setelah proses pengolahan data selesai, melainkan sebagai titik temu antara data terkurasi dan kebutuhan pengambilan keputusan berbasis analitik. Serving layer dirancang untuk menjembatani kompleksitas data analitik dengan antarmuka yang mudah diakses oleh pengguna akhir, khususnya dalam konteks sistem pendukung keputusan dan visualisasi bisnis. Tanpa lapisan ini, data yang telah melalui proses pembersihan dan integrasi hanya akan berhenti sebagai aset teknis, tanpa mampu memberikan nilai praktis bagi proses evaluasi dan penarikan insight.</w:t>
      </w:r>
    </w:p>
    <w:p w14:paraId="72143573" w14:textId="595E6DE7" w:rsidR="00C622CD" w:rsidRDefault="00435E3F" w:rsidP="00C622CD">
      <w:pPr>
        <w:ind w:left="720" w:firstLine="720"/>
        <w:jc w:val="both"/>
      </w:pPr>
      <w:r w:rsidRPr="00435E3F">
        <w:t>Secara konseptual, serving layer berfungsi untuk menyajikan data dari curated zone dalam bentuk struktur yang siap dikueri secara efisien, baik melalui mekanisme tabel analitik, view teragregasi, maupun skema dimensional sederhana. Literatur lakehouse menekankan bahwa serving layer berperan penting dalam menjaga konsistensi hasil analitik, karena seluruh dashboard dan laporan bisnis hanya diperbolehkan mengakses data melalui lapisan ini, bukan langsung dari zona penyimpanan sebelumnya. Pendekatan tersebut bertujuan untuk mengurangi risiko inkonsistensi interpretasi data serta meminimalkan duplikasi logika transformasi pada sisi visualisasi.</w:t>
      </w:r>
    </w:p>
    <w:p w14:paraId="54968674" w14:textId="77777777" w:rsidR="00435E3F" w:rsidRDefault="00435E3F" w:rsidP="00C622CD">
      <w:pPr>
        <w:ind w:left="720" w:firstLine="720"/>
        <w:jc w:val="both"/>
      </w:pPr>
    </w:p>
    <w:p w14:paraId="52583198" w14:textId="64534E59" w:rsidR="00435E3F" w:rsidRPr="00804C14" w:rsidRDefault="00435E3F" w:rsidP="00435E3F">
      <w:pPr>
        <w:pStyle w:val="Heading3"/>
        <w:ind w:firstLine="720"/>
        <w:rPr>
          <w:rFonts w:asciiTheme="minorHAnsi" w:hAnsiTheme="minorHAnsi"/>
          <w:color w:val="auto"/>
        </w:rPr>
      </w:pPr>
      <w:bookmarkStart w:id="60" w:name="_Toc218276639"/>
      <w:r>
        <w:rPr>
          <w:rFonts w:asciiTheme="minorHAnsi" w:hAnsiTheme="minorHAnsi"/>
          <w:color w:val="auto"/>
        </w:rPr>
        <w:t>2.</w:t>
      </w:r>
      <w:r w:rsidR="006827E9">
        <w:rPr>
          <w:rFonts w:asciiTheme="minorHAnsi" w:hAnsiTheme="minorHAnsi"/>
          <w:color w:val="auto"/>
        </w:rPr>
        <w:t>9</w:t>
      </w:r>
      <w:r>
        <w:rPr>
          <w:rFonts w:asciiTheme="minorHAnsi" w:hAnsiTheme="minorHAnsi"/>
          <w:color w:val="auto"/>
        </w:rPr>
        <w:t xml:space="preserve">.2 </w:t>
      </w:r>
      <w:r w:rsidR="006827E9">
        <w:rPr>
          <w:rFonts w:asciiTheme="minorHAnsi" w:hAnsiTheme="minorHAnsi"/>
          <w:color w:val="auto"/>
        </w:rPr>
        <w:tab/>
      </w:r>
      <w:r w:rsidR="00FB4CF6" w:rsidRPr="00FB4CF6">
        <w:rPr>
          <w:rFonts w:asciiTheme="minorHAnsi" w:hAnsiTheme="minorHAnsi"/>
          <w:color w:val="auto"/>
        </w:rPr>
        <w:t>Tujuan Perancangan Serving Layer pada Studi Kasus</w:t>
      </w:r>
      <w:bookmarkEnd w:id="60"/>
    </w:p>
    <w:p w14:paraId="02A08FCB" w14:textId="6110E018" w:rsidR="0069526E" w:rsidRDefault="0069526E" w:rsidP="0069526E">
      <w:pPr>
        <w:ind w:left="720" w:firstLine="720"/>
        <w:jc w:val="both"/>
      </w:pPr>
      <w:r>
        <w:t>Pada studi kasus yang dikembangkan dalam penelitian ini, perancangan serving layer diarahkan untuk mendukung penyajian hasil analitik terkait perilaku, pola, dan indikasi pengambilan keputusan berbasis data yang telah diproses pada curated zone. Serving layer tidak dirancang untuk melakukan pembersihan atau transformasi data lanjutan, melainkan untuk memastikan bahwa data yang disajikan telah berada pada tingkat kematangan analitik yang stabil dan dapat dikonsumsi secara langsung oleh sistem visualisasi.</w:t>
      </w:r>
    </w:p>
    <w:p w14:paraId="074A9CB2" w14:textId="64B906E8" w:rsidR="00435E3F" w:rsidRDefault="0069526E" w:rsidP="0069526E">
      <w:pPr>
        <w:ind w:left="720" w:firstLine="720"/>
        <w:jc w:val="both"/>
      </w:pPr>
      <w:r>
        <w:t>Tujuan utama dari perancangan ini adalah memastikan bahwa setiap metrik, indikator, dan agregasi yang ditampilkan pada dashboard memiliki sumber data yang jelas, terstandarisasi, serta dapat ditelusuri kembali ke zona sebelumnya apabila diperlukan proses validasi. Dengan demikian, serving layer berfungsi sebagai lapisan kontrol analitik yang menjaga agar interpretasi data tetap konsisten meskipun visualisasi yang dihasilkan bersifat interaktif dan dinamis.</w:t>
      </w:r>
    </w:p>
    <w:p w14:paraId="752C4964" w14:textId="23332AB0" w:rsidR="0069526E" w:rsidRDefault="0069526E" w:rsidP="0069526E">
      <w:pPr>
        <w:pStyle w:val="Heading3"/>
        <w:ind w:firstLine="720"/>
        <w:rPr>
          <w:rFonts w:asciiTheme="minorHAnsi" w:hAnsiTheme="minorHAnsi"/>
          <w:color w:val="auto"/>
        </w:rPr>
      </w:pPr>
      <w:bookmarkStart w:id="61" w:name="_Toc218276640"/>
      <w:r>
        <w:rPr>
          <w:rFonts w:asciiTheme="minorHAnsi" w:hAnsiTheme="minorHAnsi"/>
          <w:color w:val="auto"/>
        </w:rPr>
        <w:lastRenderedPageBreak/>
        <w:t>2.</w:t>
      </w:r>
      <w:r w:rsidR="006827E9">
        <w:rPr>
          <w:rFonts w:asciiTheme="minorHAnsi" w:hAnsiTheme="minorHAnsi"/>
          <w:color w:val="auto"/>
        </w:rPr>
        <w:t>9</w:t>
      </w:r>
      <w:r>
        <w:rPr>
          <w:rFonts w:asciiTheme="minorHAnsi" w:hAnsiTheme="minorHAnsi"/>
          <w:color w:val="auto"/>
        </w:rPr>
        <w:t xml:space="preserve">.3 </w:t>
      </w:r>
      <w:r w:rsidR="006827E9">
        <w:rPr>
          <w:rFonts w:asciiTheme="minorHAnsi" w:hAnsiTheme="minorHAnsi"/>
          <w:color w:val="auto"/>
        </w:rPr>
        <w:tab/>
      </w:r>
      <w:r w:rsidR="00455C67" w:rsidRPr="00455C67">
        <w:rPr>
          <w:rFonts w:asciiTheme="minorHAnsi" w:hAnsiTheme="minorHAnsi"/>
          <w:color w:val="auto"/>
        </w:rPr>
        <w:t>Arsitektur dan Komponen Serving Layer</w:t>
      </w:r>
      <w:bookmarkEnd w:id="61"/>
    </w:p>
    <w:p w14:paraId="305783C8" w14:textId="6B37BCD1" w:rsidR="00777CDC" w:rsidRDefault="00653806" w:rsidP="00C35EF2">
      <w:pPr>
        <w:jc w:val="center"/>
      </w:pPr>
      <w:r w:rsidRPr="00653806">
        <w:rPr>
          <w:noProof/>
        </w:rPr>
        <w:drawing>
          <wp:inline distT="0" distB="0" distL="0" distR="0" wp14:anchorId="54537E35" wp14:editId="29A6786C">
            <wp:extent cx="4716780" cy="188681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3198" cy="1889383"/>
                    </a:xfrm>
                    <a:prstGeom prst="rect">
                      <a:avLst/>
                    </a:prstGeom>
                  </pic:spPr>
                </pic:pic>
              </a:graphicData>
            </a:graphic>
          </wp:inline>
        </w:drawing>
      </w:r>
    </w:p>
    <w:p w14:paraId="467A7F11" w14:textId="02F86EE2" w:rsidR="00C35EF2" w:rsidRPr="00C35EF2" w:rsidRDefault="00C35EF2" w:rsidP="00C35EF2">
      <w:pPr>
        <w:jc w:val="center"/>
        <w:rPr>
          <w:sz w:val="18"/>
          <w:szCs w:val="18"/>
        </w:rPr>
      </w:pPr>
      <w:bookmarkStart w:id="62" w:name="_Hlk218275419"/>
      <w:bookmarkStart w:id="63" w:name="_Toc218276745"/>
      <w:r w:rsidRPr="00137F8B">
        <w:rPr>
          <w:i/>
          <w:iCs/>
          <w:sz w:val="18"/>
          <w:szCs w:val="18"/>
        </w:rPr>
        <w:t>Gambar 2.</w:t>
      </w:r>
      <w:r w:rsidRPr="00137F8B">
        <w:rPr>
          <w:b/>
          <w:bCs/>
          <w:i/>
          <w:iCs/>
          <w:sz w:val="18"/>
          <w:szCs w:val="18"/>
        </w:rPr>
        <w:fldChar w:fldCharType="begin"/>
      </w:r>
      <w:r w:rsidRPr="00137F8B">
        <w:rPr>
          <w:i/>
          <w:iCs/>
          <w:sz w:val="18"/>
          <w:szCs w:val="18"/>
        </w:rPr>
        <w:instrText xml:space="preserve"> SEQ Gambar \* ARABIC </w:instrText>
      </w:r>
      <w:r w:rsidRPr="00137F8B">
        <w:rPr>
          <w:b/>
          <w:bCs/>
          <w:i/>
          <w:iCs/>
          <w:sz w:val="18"/>
          <w:szCs w:val="18"/>
        </w:rPr>
        <w:fldChar w:fldCharType="separate"/>
      </w:r>
      <w:r w:rsidR="00293190">
        <w:rPr>
          <w:i/>
          <w:iCs/>
          <w:noProof/>
          <w:sz w:val="18"/>
          <w:szCs w:val="18"/>
        </w:rPr>
        <w:t>8</w:t>
      </w:r>
      <w:r w:rsidRPr="00137F8B">
        <w:rPr>
          <w:b/>
          <w:bCs/>
          <w:i/>
          <w:iCs/>
          <w:sz w:val="18"/>
          <w:szCs w:val="18"/>
        </w:rPr>
        <w:fldChar w:fldCharType="end"/>
      </w:r>
      <w:r w:rsidRPr="00137F8B">
        <w:rPr>
          <w:i/>
          <w:iCs/>
          <w:sz w:val="18"/>
          <w:szCs w:val="18"/>
        </w:rPr>
        <w:t xml:space="preserve"> </w:t>
      </w:r>
      <w:r w:rsidR="00FE26B8">
        <w:rPr>
          <w:i/>
          <w:iCs/>
          <w:sz w:val="18"/>
          <w:szCs w:val="18"/>
        </w:rPr>
        <w:t>Schema yang akan digunakan oleh Dashboard</w:t>
      </w:r>
      <w:bookmarkEnd w:id="63"/>
    </w:p>
    <w:bookmarkEnd w:id="62"/>
    <w:p w14:paraId="5FDA2D41" w14:textId="5992AB45" w:rsidR="0034542A" w:rsidRDefault="0034542A" w:rsidP="009107EE">
      <w:pPr>
        <w:ind w:left="720" w:firstLine="720"/>
        <w:jc w:val="both"/>
      </w:pPr>
      <w:r>
        <w:t>Serving layer pada sistem ini dirancang menggunakan basis data relasional analitik yang berperan sebagai media penyajian data hasil kurasi. Data dari curated zone dimuat ke dalam serving layer melalui proses extract dan load tanpa transformasi logika tambahan, sehingga struktur dan makna data tetap konsisten dengan hasil pemodelan sebelumnya. Pendekatan ini sejalan dengan prinsip lakehouse modern yang memisahkan tanggung jawab antara pemrosesan data dan penyajian analitik.</w:t>
      </w:r>
    </w:p>
    <w:p w14:paraId="357DF2EF" w14:textId="5006EF8D" w:rsidR="00FB4CF6" w:rsidRDefault="0034542A" w:rsidP="0034542A">
      <w:pPr>
        <w:ind w:left="720" w:firstLine="720"/>
        <w:jc w:val="both"/>
      </w:pPr>
      <w:r>
        <w:t>Di dalam serving layer, data disusun dalam bentuk tabel atau view yang merepresentasikan kebutuhan analitik utama, seperti ringkasan aktivitas, distribusi variabel, serta metrik agregat yang relevan dengan tujuan analisis. Penyusunan ini bertujuan untuk mengoptimalkan performa kueri sekaligus menyederhanakan proses eksplorasi data pada sisi dashboard. Dengan struktur tersebut, sistem visualisasi dapat melakukan kueri secara langsung tanpa perlu mengeksekusi logika transformasi kompleks yang berpotensi memperlambat proses analitik.</w:t>
      </w:r>
    </w:p>
    <w:p w14:paraId="34629AC6" w14:textId="37A207D4" w:rsidR="009607BE" w:rsidRPr="00804C14" w:rsidRDefault="009607BE" w:rsidP="009607BE">
      <w:pPr>
        <w:pStyle w:val="Heading3"/>
        <w:ind w:firstLine="720"/>
        <w:rPr>
          <w:rFonts w:asciiTheme="minorHAnsi" w:hAnsiTheme="minorHAnsi"/>
          <w:color w:val="auto"/>
        </w:rPr>
      </w:pPr>
      <w:bookmarkStart w:id="64" w:name="_Toc218276641"/>
      <w:r>
        <w:rPr>
          <w:rFonts w:asciiTheme="minorHAnsi" w:hAnsiTheme="minorHAnsi"/>
          <w:color w:val="auto"/>
        </w:rPr>
        <w:t>2.</w:t>
      </w:r>
      <w:r w:rsidR="006827E9">
        <w:rPr>
          <w:rFonts w:asciiTheme="minorHAnsi" w:hAnsiTheme="minorHAnsi"/>
          <w:color w:val="auto"/>
        </w:rPr>
        <w:t>9</w:t>
      </w:r>
      <w:r>
        <w:rPr>
          <w:rFonts w:asciiTheme="minorHAnsi" w:hAnsiTheme="minorHAnsi"/>
          <w:color w:val="auto"/>
        </w:rPr>
        <w:t xml:space="preserve">.4 </w:t>
      </w:r>
      <w:r w:rsidR="006827E9">
        <w:rPr>
          <w:rFonts w:asciiTheme="minorHAnsi" w:hAnsiTheme="minorHAnsi"/>
          <w:color w:val="auto"/>
        </w:rPr>
        <w:tab/>
      </w:r>
      <w:r w:rsidRPr="00FB4CF6">
        <w:rPr>
          <w:rFonts w:asciiTheme="minorHAnsi" w:hAnsiTheme="minorHAnsi"/>
          <w:color w:val="auto"/>
        </w:rPr>
        <w:t>Tujuan Perancangan Serving Layer pada Studi Kasus</w:t>
      </w:r>
      <w:bookmarkEnd w:id="64"/>
    </w:p>
    <w:p w14:paraId="4796611D" w14:textId="3927F495" w:rsidR="002D2164" w:rsidRDefault="002D2164" w:rsidP="002D2164">
      <w:pPr>
        <w:ind w:left="720" w:firstLine="720"/>
        <w:jc w:val="both"/>
      </w:pPr>
      <w:r>
        <w:t>Serving layer memiliki keterkaitan langsung dengan sistem visualisasi yang digunakan dalam penelitian ini, di mana seluruh dashboard hanya diizinkan mengakses data melalui lapisan ini. Pembatasan tersebut bukan sekadar keputusan teknis, melainkan bagian dari strategi tata kelola data untuk menjaga keandalan insight yang dihasilkan. Dengan mengisolasi dashboard dari zona raw dan clean, risiko kesalahan interpretasi akibat data belum tervalidasi dapat diminimalkan secara signifikan.</w:t>
      </w:r>
    </w:p>
    <w:p w14:paraId="0E76AE8E" w14:textId="6F187DE8" w:rsidR="009607BE" w:rsidRDefault="002D2164" w:rsidP="002D2164">
      <w:pPr>
        <w:ind w:left="720" w:firstLine="720"/>
        <w:jc w:val="both"/>
      </w:pPr>
      <w:r>
        <w:t>Selain itu, serving layer memungkinkan penerapan praktik analitik yang lebih terkontrol, seperti penggunaan metrik yang konsisten antar visualisasi dan penghindaran perhitungan ulang yang tidak terstandarisasi. Hal ini menjadi penting ketika dashboard digunakan sebagai alat pendukung evaluasi atau pembuktian temuan analitik, karena seluruh hasil visual yang ditampilkan dapat ditelusuri ke struktur data yang sama.</w:t>
      </w:r>
    </w:p>
    <w:p w14:paraId="1484E841" w14:textId="77777777" w:rsidR="002D2164" w:rsidRDefault="002D2164" w:rsidP="006827E9">
      <w:pPr>
        <w:jc w:val="both"/>
      </w:pPr>
    </w:p>
    <w:p w14:paraId="0062347E" w14:textId="6817E6CD" w:rsidR="002D2164" w:rsidRDefault="002D2164" w:rsidP="002D2164">
      <w:pPr>
        <w:pStyle w:val="Heading3"/>
        <w:ind w:firstLine="720"/>
        <w:rPr>
          <w:rFonts w:asciiTheme="minorHAnsi" w:hAnsiTheme="minorHAnsi"/>
          <w:color w:val="auto"/>
        </w:rPr>
      </w:pPr>
      <w:bookmarkStart w:id="65" w:name="_Toc218276642"/>
      <w:r>
        <w:rPr>
          <w:rFonts w:asciiTheme="minorHAnsi" w:hAnsiTheme="minorHAnsi"/>
          <w:color w:val="auto"/>
        </w:rPr>
        <w:lastRenderedPageBreak/>
        <w:t>2.</w:t>
      </w:r>
      <w:r w:rsidR="006827E9">
        <w:rPr>
          <w:rFonts w:asciiTheme="minorHAnsi" w:hAnsiTheme="minorHAnsi"/>
          <w:color w:val="auto"/>
        </w:rPr>
        <w:t>9</w:t>
      </w:r>
      <w:r>
        <w:rPr>
          <w:rFonts w:asciiTheme="minorHAnsi" w:hAnsiTheme="minorHAnsi"/>
          <w:color w:val="auto"/>
        </w:rPr>
        <w:t xml:space="preserve">.5 </w:t>
      </w:r>
      <w:r w:rsidR="006827E9">
        <w:rPr>
          <w:rFonts w:asciiTheme="minorHAnsi" w:hAnsiTheme="minorHAnsi"/>
          <w:color w:val="auto"/>
        </w:rPr>
        <w:tab/>
      </w:r>
      <w:r w:rsidR="003A09EA" w:rsidRPr="003A09EA">
        <w:rPr>
          <w:rFonts w:asciiTheme="minorHAnsi" w:hAnsiTheme="minorHAnsi"/>
          <w:color w:val="auto"/>
        </w:rPr>
        <w:t>Posisi Serving Layer dalam Alur Keseluruhan Sistem</w:t>
      </w:r>
      <w:bookmarkEnd w:id="65"/>
    </w:p>
    <w:p w14:paraId="1CA1146C" w14:textId="727CA980" w:rsidR="00F33359" w:rsidRPr="00F33359" w:rsidRDefault="00F33359" w:rsidP="00F33359">
      <w:pPr>
        <w:jc w:val="center"/>
        <w:rPr>
          <w:lang w:val="en-ID"/>
        </w:rPr>
      </w:pPr>
      <w:r w:rsidRPr="00F33359">
        <w:rPr>
          <w:lang w:val="en-ID"/>
        </w:rPr>
        <w:drawing>
          <wp:inline distT="0" distB="0" distL="0" distR="0" wp14:anchorId="48A5D31E" wp14:editId="72E5BC7B">
            <wp:extent cx="5760720" cy="4417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417695"/>
                    </a:xfrm>
                    <a:prstGeom prst="rect">
                      <a:avLst/>
                    </a:prstGeom>
                    <a:noFill/>
                    <a:ln>
                      <a:noFill/>
                    </a:ln>
                  </pic:spPr>
                </pic:pic>
              </a:graphicData>
            </a:graphic>
          </wp:inline>
        </w:drawing>
      </w:r>
    </w:p>
    <w:p w14:paraId="3CDB357D" w14:textId="1DEC2938" w:rsidR="00F00D24" w:rsidRPr="00F33359" w:rsidRDefault="00F33359" w:rsidP="00F33359">
      <w:pPr>
        <w:jc w:val="center"/>
        <w:rPr>
          <w:sz w:val="18"/>
          <w:szCs w:val="18"/>
        </w:rPr>
      </w:pPr>
      <w:bookmarkStart w:id="66" w:name="_Toc218276746"/>
      <w:r w:rsidRPr="00137F8B">
        <w:rPr>
          <w:i/>
          <w:iCs/>
          <w:sz w:val="18"/>
          <w:szCs w:val="18"/>
        </w:rPr>
        <w:t>Gambar 2.</w:t>
      </w:r>
      <w:r w:rsidRPr="00137F8B">
        <w:rPr>
          <w:b/>
          <w:bCs/>
          <w:i/>
          <w:iCs/>
          <w:sz w:val="18"/>
          <w:szCs w:val="18"/>
        </w:rPr>
        <w:fldChar w:fldCharType="begin"/>
      </w:r>
      <w:r w:rsidRPr="00137F8B">
        <w:rPr>
          <w:i/>
          <w:iCs/>
          <w:sz w:val="18"/>
          <w:szCs w:val="18"/>
        </w:rPr>
        <w:instrText xml:space="preserve"> SEQ Gambar \* ARABIC </w:instrText>
      </w:r>
      <w:r w:rsidRPr="00137F8B">
        <w:rPr>
          <w:b/>
          <w:bCs/>
          <w:i/>
          <w:iCs/>
          <w:sz w:val="18"/>
          <w:szCs w:val="18"/>
        </w:rPr>
        <w:fldChar w:fldCharType="separate"/>
      </w:r>
      <w:r w:rsidR="00293190">
        <w:rPr>
          <w:i/>
          <w:iCs/>
          <w:noProof/>
          <w:sz w:val="18"/>
          <w:szCs w:val="18"/>
        </w:rPr>
        <w:t>9</w:t>
      </w:r>
      <w:r w:rsidRPr="00137F8B">
        <w:rPr>
          <w:b/>
          <w:bCs/>
          <w:i/>
          <w:iCs/>
          <w:sz w:val="18"/>
          <w:szCs w:val="18"/>
        </w:rPr>
        <w:fldChar w:fldCharType="end"/>
      </w:r>
      <w:r w:rsidRPr="00137F8B">
        <w:rPr>
          <w:i/>
          <w:iCs/>
          <w:sz w:val="18"/>
          <w:szCs w:val="18"/>
        </w:rPr>
        <w:t xml:space="preserve"> </w:t>
      </w:r>
      <w:r>
        <w:rPr>
          <w:i/>
          <w:iCs/>
          <w:sz w:val="18"/>
          <w:szCs w:val="18"/>
        </w:rPr>
        <w:t>Posisi serving layer dalam Arsitektur Data Lakehouse</w:t>
      </w:r>
      <w:bookmarkEnd w:id="66"/>
    </w:p>
    <w:p w14:paraId="35E9BFBD" w14:textId="3C167ADF" w:rsidR="008D5A6F" w:rsidRDefault="008D5A6F" w:rsidP="008D5A6F">
      <w:pPr>
        <w:ind w:left="720" w:firstLine="720"/>
        <w:jc w:val="both"/>
      </w:pPr>
      <w:r>
        <w:t>Dalam keseluruhan alur sistem, serving layer menempati posisi akhir sebelum data dikonsumsi oleh pengguna akhir. Lapisan ini menerima data yang telah melalui proses ekstraksi, pembersihan, normalisasi, dan kurasi, kemudian menyajikannya dalam bentuk yang siap dianalisis secara visual. Dengan demikian, serving layer tidak hanya berfungsi sebagai lapisan teknis, tetapi juga sebagai representasi formal dari hasil pengolahan data yang menjadi dasar penarikan kesimpulan.</w:t>
      </w:r>
    </w:p>
    <w:p w14:paraId="03E68F04" w14:textId="5A887BB2" w:rsidR="00FB4CF6" w:rsidRPr="00E57208" w:rsidRDefault="008D5A6F" w:rsidP="00F33359">
      <w:pPr>
        <w:ind w:left="720" w:firstLine="720"/>
        <w:jc w:val="both"/>
      </w:pPr>
      <w:r>
        <w:t>Keberadaan serving layer memastikan bahwa sistem data lakehouse yang dirancang tidak berhenti pada aspek penyimpanan dan pemrosesan semata, melainkan benar-benar mendukung proses pengambilan keputusan berbasis data secara terstruktur dan dapat dipertanggungjawabkan.</w:t>
      </w:r>
    </w:p>
    <w:p w14:paraId="7F2B2E56" w14:textId="4562C745" w:rsidR="1F3A73FF" w:rsidRDefault="7CF7C86D" w:rsidP="00B25B31">
      <w:pPr>
        <w:pStyle w:val="Heading2"/>
      </w:pPr>
      <w:bookmarkStart w:id="67" w:name="_Toc218276643"/>
      <w:r>
        <w:t>2.</w:t>
      </w:r>
      <w:r w:rsidR="006179D2">
        <w:t>10</w:t>
      </w:r>
      <w:r>
        <w:t xml:space="preserve"> </w:t>
      </w:r>
      <w:r>
        <w:tab/>
        <w:t>Perancangan Front End (Visualisasi dan OLAP)</w:t>
      </w:r>
      <w:bookmarkEnd w:id="67"/>
    </w:p>
    <w:p w14:paraId="5DCC56FA" w14:textId="4CC7BD4B" w:rsidR="1F3A73FF" w:rsidRDefault="553B8547" w:rsidP="00B25B31">
      <w:pPr>
        <w:spacing w:before="240" w:after="240"/>
        <w:ind w:firstLine="720"/>
        <w:jc w:val="both"/>
        <w:rPr>
          <w:rFonts w:ascii="Cambria" w:eastAsia="Cambria" w:hAnsi="Cambria" w:cs="Cambria"/>
        </w:rPr>
      </w:pPr>
      <w:r w:rsidRPr="553B8547">
        <w:rPr>
          <w:rFonts w:ascii="Cambria" w:eastAsia="Cambria" w:hAnsi="Cambria" w:cs="Cambria"/>
        </w:rPr>
        <w:t>Front end sistem dirancang dalam bentuk dashboard analitik untuk menyajikan hasil perhitungan skor dan rekomendasi keputusan mandi. Dashboard dipilih karena mampu menyajikan informasi secara ringkas, terstruktur, dan mudah dipahami oleh pengguna. Visualisasi data berperan penting dalam meningkatkan pemahaman pengguna terhadap hasil analitik dan dasar pengambilan keputusan (Nguyen, 2025).</w:t>
      </w:r>
    </w:p>
    <w:p w14:paraId="2BDC344D" w14:textId="088E16C8" w:rsidR="553B8547" w:rsidRDefault="553B8547" w:rsidP="00B25B31">
      <w:pPr>
        <w:spacing w:before="240" w:after="240"/>
        <w:ind w:firstLine="720"/>
        <w:jc w:val="both"/>
        <w:rPr>
          <w:rFonts w:ascii="Cambria" w:eastAsia="Cambria" w:hAnsi="Cambria" w:cs="Cambria"/>
        </w:rPr>
      </w:pPr>
      <w:r w:rsidRPr="553B8547">
        <w:rPr>
          <w:rFonts w:ascii="Cambria" w:eastAsia="Cambria" w:hAnsi="Cambria" w:cs="Cambria"/>
        </w:rPr>
        <w:lastRenderedPageBreak/>
        <w:t>Fornt End dirancang untuk menyajikan hasil analitik preskriptif yang telah dimuat ke serving layer dalam bentuk visual yang mudah dipahami. Seluruh visualisasi bersifat read-only dan tidak melakukan transformasi analitik tambahan, sehingga konsistensi data dengan hasil pipeline ELT dan ETL tetap terjaga.</w:t>
      </w:r>
    </w:p>
    <w:p w14:paraId="2F5932B7" w14:textId="15C6A52E" w:rsidR="553B8547" w:rsidRDefault="553B8547" w:rsidP="553B8547">
      <w:pPr>
        <w:spacing w:before="240" w:after="240"/>
        <w:jc w:val="both"/>
        <w:rPr>
          <w:rFonts w:ascii="Cambria" w:eastAsia="Cambria" w:hAnsi="Cambria" w:cs="Cambria"/>
        </w:rPr>
      </w:pPr>
    </w:p>
    <w:p w14:paraId="692AAAEB" w14:textId="225857D3" w:rsidR="553B8547" w:rsidRDefault="553B8547" w:rsidP="553B8547">
      <w:pPr>
        <w:spacing w:before="240" w:after="240"/>
        <w:ind w:firstLine="360"/>
        <w:jc w:val="center"/>
        <w:rPr>
          <w:rFonts w:ascii="Cambria" w:eastAsia="Cambria" w:hAnsi="Cambria" w:cs="Cambria"/>
        </w:rPr>
      </w:pPr>
      <w:r>
        <w:rPr>
          <w:noProof/>
        </w:rPr>
        <w:drawing>
          <wp:inline distT="0" distB="0" distL="0" distR="0" wp14:anchorId="46E4369E" wp14:editId="7FCDE7A5">
            <wp:extent cx="4939146" cy="6115133"/>
            <wp:effectExtent l="0" t="0" r="0" b="0"/>
            <wp:docPr id="6164933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3720" cy="6120796"/>
                    </a:xfrm>
                    <a:prstGeom prst="rect">
                      <a:avLst/>
                    </a:prstGeom>
                  </pic:spPr>
                </pic:pic>
              </a:graphicData>
            </a:graphic>
          </wp:inline>
        </w:drawing>
      </w:r>
    </w:p>
    <w:p w14:paraId="1B05296D" w14:textId="355D0AE9" w:rsidR="553B8547" w:rsidRDefault="553B8547" w:rsidP="553B8547">
      <w:pPr>
        <w:pStyle w:val="Caption"/>
        <w:jc w:val="center"/>
        <w:rPr>
          <w:rFonts w:ascii="Cambria" w:eastAsia="Cambria" w:hAnsi="Cambria" w:cs="Cambria"/>
          <w:b w:val="0"/>
          <w:bCs w:val="0"/>
          <w:i/>
          <w:iCs/>
          <w:color w:val="auto"/>
        </w:rPr>
      </w:pPr>
      <w:bookmarkStart w:id="68" w:name="_Toc218276747"/>
      <w:r w:rsidRPr="553B8547">
        <w:rPr>
          <w:b w:val="0"/>
          <w:bCs w:val="0"/>
          <w:i/>
          <w:iCs/>
          <w:color w:val="auto"/>
        </w:rPr>
        <w:t>Gambar 2.</w:t>
      </w:r>
      <w:r w:rsidRPr="553B8547">
        <w:rPr>
          <w:b w:val="0"/>
          <w:bCs w:val="0"/>
          <w:i/>
          <w:iCs/>
          <w:color w:val="auto"/>
        </w:rPr>
        <w:fldChar w:fldCharType="begin"/>
      </w:r>
      <w:r w:rsidRPr="553B8547">
        <w:rPr>
          <w:b w:val="0"/>
          <w:bCs w:val="0"/>
          <w:i/>
          <w:iCs/>
          <w:color w:val="auto"/>
        </w:rPr>
        <w:instrText xml:space="preserve"> SEQ Gambar \* ARABIC </w:instrText>
      </w:r>
      <w:r w:rsidRPr="553B8547">
        <w:rPr>
          <w:b w:val="0"/>
          <w:bCs w:val="0"/>
          <w:i/>
          <w:iCs/>
          <w:color w:val="auto"/>
        </w:rPr>
        <w:fldChar w:fldCharType="separate"/>
      </w:r>
      <w:r w:rsidR="00293190">
        <w:rPr>
          <w:b w:val="0"/>
          <w:bCs w:val="0"/>
          <w:i/>
          <w:iCs/>
          <w:noProof/>
          <w:color w:val="auto"/>
        </w:rPr>
        <w:t>10</w:t>
      </w:r>
      <w:r w:rsidRPr="553B8547">
        <w:rPr>
          <w:b w:val="0"/>
          <w:bCs w:val="0"/>
          <w:i/>
          <w:iCs/>
          <w:color w:val="auto"/>
        </w:rPr>
        <w:fldChar w:fldCharType="end"/>
      </w:r>
      <w:r w:rsidRPr="553B8547">
        <w:rPr>
          <w:b w:val="0"/>
          <w:bCs w:val="0"/>
          <w:i/>
          <w:iCs/>
          <w:color w:val="auto"/>
        </w:rPr>
        <w:t xml:space="preserve"> Rancangan Front End</w:t>
      </w:r>
      <w:bookmarkEnd w:id="68"/>
    </w:p>
    <w:p w14:paraId="1BA983C3" w14:textId="4C66B229" w:rsidR="553B8547" w:rsidRDefault="553B8547" w:rsidP="00CD1B2E">
      <w:pPr>
        <w:pStyle w:val="ListParagraph"/>
        <w:numPr>
          <w:ilvl w:val="0"/>
          <w:numId w:val="33"/>
        </w:numPr>
        <w:jc w:val="both"/>
        <w:rPr>
          <w:b/>
          <w:bCs/>
        </w:rPr>
      </w:pPr>
      <w:r w:rsidRPr="553B8547">
        <w:rPr>
          <w:b/>
          <w:bCs/>
        </w:rPr>
        <w:t>Status Kebutuhan Mandi (Skor Total)</w:t>
      </w:r>
    </w:p>
    <w:p w14:paraId="033C8AFA" w14:textId="283DAFD6" w:rsidR="553B8547" w:rsidRDefault="553B8547" w:rsidP="00305B06">
      <w:pPr>
        <w:spacing w:before="240" w:after="240"/>
        <w:ind w:left="720" w:firstLine="360"/>
        <w:jc w:val="both"/>
      </w:pPr>
      <w:r w:rsidRPr="553B8547">
        <w:rPr>
          <w:rFonts w:ascii="Cambria" w:eastAsia="Cambria" w:hAnsi="Cambria" w:cs="Cambria"/>
        </w:rPr>
        <w:t>Visual ini menampilkan ringkasan kondisi kebutuhan mandi pengguna berdasarkan skor total yang dihasilkan sistem. Diagram lingkaran digunakan untuk menunjukkan proporsi tingkat kebutuhan mandi dalam suatu periode, sehingga pengguna dapat memahami kondisi kebersihan secara cepat tanpa membaca detail numerik.</w:t>
      </w:r>
    </w:p>
    <w:p w14:paraId="4D445EF6" w14:textId="2E6FB4B1" w:rsidR="553B8547" w:rsidRDefault="553B8547" w:rsidP="00CD1B2E">
      <w:pPr>
        <w:pStyle w:val="ListParagraph"/>
        <w:numPr>
          <w:ilvl w:val="0"/>
          <w:numId w:val="33"/>
        </w:numPr>
        <w:jc w:val="both"/>
        <w:rPr>
          <w:b/>
          <w:bCs/>
        </w:rPr>
      </w:pPr>
      <w:r w:rsidRPr="553B8547">
        <w:rPr>
          <w:b/>
          <w:bCs/>
        </w:rPr>
        <w:lastRenderedPageBreak/>
        <w:t>Rekomendasi Sistem</w:t>
      </w:r>
    </w:p>
    <w:p w14:paraId="2021BD7B" w14:textId="152A3CB2" w:rsidR="553B8547" w:rsidRDefault="553B8547" w:rsidP="00305B06">
      <w:pPr>
        <w:spacing w:before="240" w:after="240"/>
        <w:ind w:left="720" w:firstLine="360"/>
        <w:jc w:val="both"/>
      </w:pPr>
      <w:r w:rsidRPr="553B8547">
        <w:rPr>
          <w:rFonts w:ascii="Cambria" w:eastAsia="Cambria" w:hAnsi="Cambria" w:cs="Cambria"/>
        </w:rPr>
        <w:t>Komponen ini menyajikan hasil keputusan preskriptif dalam bentuk teks. Rekomendasi diturunkan langsung dari skor kebersihan dan aturan keputusan yang telah diproses pada curated zone, sehingga berfungsi sebagai interpretasi akhir yang mudah dipahami oleh pengguna.</w:t>
      </w:r>
    </w:p>
    <w:p w14:paraId="63581936" w14:textId="3AABC5BF" w:rsidR="553B8547" w:rsidRDefault="553B8547" w:rsidP="00CD1B2E">
      <w:pPr>
        <w:pStyle w:val="ListParagraph"/>
        <w:numPr>
          <w:ilvl w:val="0"/>
          <w:numId w:val="33"/>
        </w:numPr>
        <w:jc w:val="both"/>
        <w:rPr>
          <w:b/>
          <w:bCs/>
        </w:rPr>
      </w:pPr>
      <w:r w:rsidRPr="553B8547">
        <w:rPr>
          <w:b/>
          <w:bCs/>
        </w:rPr>
        <w:t>Faktor yang Mempengaruhi Keputusan Mandi</w:t>
      </w:r>
    </w:p>
    <w:p w14:paraId="5413303D" w14:textId="3382F292" w:rsidR="553B8547" w:rsidRDefault="553B8547" w:rsidP="00305B06">
      <w:pPr>
        <w:spacing w:before="240" w:after="240"/>
        <w:ind w:left="720" w:firstLine="360"/>
        <w:jc w:val="both"/>
      </w:pPr>
      <w:r w:rsidRPr="553B8547">
        <w:rPr>
          <w:rFonts w:ascii="Cambria" w:eastAsia="Cambria" w:hAnsi="Cambria" w:cs="Cambria"/>
        </w:rPr>
        <w:t>Visual ini menampilkan kontribusi relatif faktor-faktor utama, seperti aktivitas, kondisi cuaca, kualitas udara, dan waktu sejak mandi terakhir. Grafik batang digunakan untuk meningkatkan transparansi sistem dan membantu pengguna memahami dasar pengambilan keputusan.</w:t>
      </w:r>
    </w:p>
    <w:p w14:paraId="2E6770B5" w14:textId="57065755" w:rsidR="553B8547" w:rsidRDefault="553B8547" w:rsidP="00CD1B2E">
      <w:pPr>
        <w:pStyle w:val="ListParagraph"/>
        <w:numPr>
          <w:ilvl w:val="0"/>
          <w:numId w:val="33"/>
        </w:numPr>
        <w:jc w:val="both"/>
        <w:rPr>
          <w:b/>
          <w:bCs/>
        </w:rPr>
      </w:pPr>
      <w:r w:rsidRPr="553B8547">
        <w:rPr>
          <w:b/>
          <w:bCs/>
        </w:rPr>
        <w:t xml:space="preserve"> Aktivitas Sejak Mandi Terakhir</w:t>
      </w:r>
    </w:p>
    <w:p w14:paraId="66BA48A5" w14:textId="4DF705A9" w:rsidR="553B8547" w:rsidRDefault="553B8547" w:rsidP="00305B06">
      <w:pPr>
        <w:spacing w:before="240" w:after="240"/>
        <w:ind w:left="720" w:firstLine="360"/>
        <w:jc w:val="both"/>
      </w:pPr>
      <w:r w:rsidRPr="553B8547">
        <w:rPr>
          <w:rFonts w:ascii="Cambria" w:eastAsia="Cambria" w:hAnsi="Cambria" w:cs="Cambria"/>
        </w:rPr>
        <w:t>Visual ini menyajikan ringkasan aktivitas yang dilakukan pengguna setelah mandi terakhir. Tujuannya adalah memberikan konteks perilaku yang menjelaskan perubahan skor kebersihan dan rekomendasi yang dihasilkan oleh sistem.</w:t>
      </w:r>
    </w:p>
    <w:p w14:paraId="7E4CC32E" w14:textId="536D9899" w:rsidR="553B8547" w:rsidRDefault="553B8547" w:rsidP="00CD1B2E">
      <w:pPr>
        <w:pStyle w:val="ListParagraph"/>
        <w:numPr>
          <w:ilvl w:val="0"/>
          <w:numId w:val="33"/>
        </w:numPr>
        <w:jc w:val="both"/>
        <w:rPr>
          <w:b/>
          <w:bCs/>
        </w:rPr>
      </w:pPr>
      <w:r w:rsidRPr="553B8547">
        <w:rPr>
          <w:b/>
          <w:bCs/>
        </w:rPr>
        <w:t>Kebutuhan Mandi dari Waktu ke Waktu</w:t>
      </w:r>
    </w:p>
    <w:p w14:paraId="7E6AC4E3" w14:textId="55A707B9" w:rsidR="553B8547" w:rsidRDefault="553B8547" w:rsidP="00305B06">
      <w:pPr>
        <w:spacing w:before="240" w:after="240"/>
        <w:ind w:left="720" w:firstLine="360"/>
        <w:jc w:val="both"/>
      </w:pPr>
      <w:r w:rsidRPr="553B8547">
        <w:rPr>
          <w:rFonts w:ascii="Cambria" w:eastAsia="Cambria" w:hAnsi="Cambria" w:cs="Cambria"/>
        </w:rPr>
        <w:t>Grafik deret waktu digunakan untuk menampilkan perubahan skor kebutuhan mandi secara temporal. Visual ini membantu pengguna mengamati pola dan tren kebutuhan mandi dalam rentang waktu tertentu.</w:t>
      </w:r>
    </w:p>
    <w:p w14:paraId="4B1DBE09" w14:textId="5EFB24CD" w:rsidR="553B8547" w:rsidRDefault="553B8547" w:rsidP="00CD1B2E">
      <w:pPr>
        <w:pStyle w:val="ListParagraph"/>
        <w:numPr>
          <w:ilvl w:val="0"/>
          <w:numId w:val="33"/>
        </w:numPr>
        <w:jc w:val="both"/>
        <w:rPr>
          <w:b/>
          <w:bCs/>
        </w:rPr>
      </w:pPr>
      <w:r w:rsidRPr="553B8547">
        <w:rPr>
          <w:b/>
          <w:bCs/>
        </w:rPr>
        <w:t>Distribusi Rekomendasi Mandi</w:t>
      </w:r>
    </w:p>
    <w:p w14:paraId="5CBB6F11" w14:textId="3129D6D3" w:rsidR="553B8547" w:rsidRDefault="553B8547" w:rsidP="00305B06">
      <w:pPr>
        <w:spacing w:before="240" w:after="240"/>
        <w:ind w:left="720" w:firstLine="360"/>
        <w:jc w:val="both"/>
      </w:pPr>
      <w:r w:rsidRPr="553B8547">
        <w:rPr>
          <w:rFonts w:ascii="Cambria" w:eastAsia="Cambria" w:hAnsi="Cambria" w:cs="Cambria"/>
        </w:rPr>
        <w:t>Visual distribusi digunakan untuk menunjukkan proporsi rekomendasi mandi dan tidak mandi yang dihasilkan sistem. Komponen ini berfungsi sebagai indikator evaluatif terhadap kecenderungan keputusan sistem.</w:t>
      </w:r>
    </w:p>
    <w:p w14:paraId="23C85667" w14:textId="326C1638" w:rsidR="553B8547" w:rsidRDefault="553B8547" w:rsidP="00CD1B2E">
      <w:pPr>
        <w:pStyle w:val="ListParagraph"/>
        <w:numPr>
          <w:ilvl w:val="0"/>
          <w:numId w:val="33"/>
        </w:numPr>
        <w:jc w:val="both"/>
        <w:rPr>
          <w:b/>
          <w:bCs/>
        </w:rPr>
      </w:pPr>
      <w:r w:rsidRPr="553B8547">
        <w:rPr>
          <w:b/>
          <w:bCs/>
        </w:rPr>
        <w:t>Tren Riwayat Mandi</w:t>
      </w:r>
    </w:p>
    <w:p w14:paraId="60132F06" w14:textId="7CF32F3B" w:rsidR="553B8547" w:rsidRDefault="553B8547" w:rsidP="00305B06">
      <w:pPr>
        <w:spacing w:before="240" w:after="240"/>
        <w:ind w:left="720" w:firstLine="360"/>
        <w:jc w:val="both"/>
      </w:pPr>
      <w:r w:rsidRPr="553B8547">
        <w:rPr>
          <w:rFonts w:ascii="Cambria" w:eastAsia="Cambria" w:hAnsi="Cambria" w:cs="Cambria"/>
        </w:rPr>
        <w:t>Visual ini menampilkan pola kebiasaan mandi pengguna dalam jangka waktu yang lebih panjang. Data diambil dari histori rekomendasi yang disimpan secara append pada serving layer, sehingga dapat menggambarkan perubahan perilaku pengguna dari waktu ke waktu.</w:t>
      </w:r>
    </w:p>
    <w:p w14:paraId="2786DE16" w14:textId="1B51980B" w:rsidR="553B8547" w:rsidRDefault="553B8547" w:rsidP="553B8547">
      <w:pPr>
        <w:spacing w:before="240" w:after="240"/>
        <w:ind w:firstLine="360"/>
        <w:jc w:val="both"/>
        <w:rPr>
          <w:rFonts w:ascii="Cambria" w:eastAsia="Cambria" w:hAnsi="Cambria" w:cs="Cambria"/>
        </w:rPr>
      </w:pPr>
    </w:p>
    <w:p w14:paraId="2067299F" w14:textId="7C40C9E9" w:rsidR="59DBA420" w:rsidRDefault="59DBA420" w:rsidP="7829857A">
      <w:pPr>
        <w:spacing w:before="240" w:after="240"/>
        <w:jc w:val="center"/>
      </w:pPr>
    </w:p>
    <w:p w14:paraId="406469EA" w14:textId="7F64B882" w:rsidR="38D999F4" w:rsidRDefault="38D999F4" w:rsidP="00F4281D">
      <w:pPr>
        <w:spacing w:before="240" w:after="240"/>
      </w:pPr>
    </w:p>
    <w:p w14:paraId="5607414C" w14:textId="77777777" w:rsidR="006179D2" w:rsidRDefault="006179D2" w:rsidP="00F4281D">
      <w:pPr>
        <w:spacing w:before="240" w:after="240"/>
      </w:pPr>
    </w:p>
    <w:p w14:paraId="736E198F" w14:textId="41A5E271" w:rsidR="1F3A73FF" w:rsidRPr="006E5270" w:rsidRDefault="7CF7C86D" w:rsidP="006E5270">
      <w:pPr>
        <w:pStyle w:val="Heading2"/>
      </w:pPr>
      <w:bookmarkStart w:id="69" w:name="_Toc218276644"/>
      <w:r w:rsidRPr="2C7D8E51">
        <w:lastRenderedPageBreak/>
        <w:t>2.</w:t>
      </w:r>
      <w:r w:rsidR="006179D2">
        <w:t>11</w:t>
      </w:r>
      <w:r w:rsidRPr="2C7D8E51">
        <w:t xml:space="preserve"> Perancangan Front End Analisis Preskriptif</w:t>
      </w:r>
      <w:bookmarkEnd w:id="69"/>
    </w:p>
    <w:p w14:paraId="4ED8FC87" w14:textId="1CB07719" w:rsidR="1F3A73FF" w:rsidRDefault="7CF7C86D" w:rsidP="2C7D8E51">
      <w:pPr>
        <w:spacing w:before="240" w:after="240"/>
        <w:ind w:firstLine="360"/>
        <w:jc w:val="both"/>
        <w:rPr>
          <w:rFonts w:ascii="Cambria" w:eastAsia="Cambria" w:hAnsi="Cambria" w:cs="Cambria"/>
        </w:rPr>
      </w:pPr>
      <w:r w:rsidRPr="2C7D8E51">
        <w:rPr>
          <w:rFonts w:ascii="Cambria" w:eastAsia="Cambria" w:hAnsi="Cambria" w:cs="Cambria"/>
        </w:rPr>
        <w:t xml:space="preserve">Analisis preskriptif pada sistem ini dirancang untuk menghasilkan rekomendasi tindakan berdasarkan integrasi berbagai faktor data. Front end preskriptif menampilkan hasil akhir berupa rekomendasi seperti mandi segera, mandi dapat ditunda, atau tidak perlu mandi, yang dihitung berdasarkan bobot </w:t>
      </w:r>
      <w:r w:rsidR="24B76BFC" w:rsidRPr="24B76BFC">
        <w:rPr>
          <w:rFonts w:ascii="Cambria" w:eastAsia="Cambria" w:hAnsi="Cambria" w:cs="Cambria"/>
        </w:rPr>
        <w:t>skor mets</w:t>
      </w:r>
      <w:r w:rsidRPr="2C7D8E51">
        <w:rPr>
          <w:rFonts w:ascii="Cambria" w:eastAsia="Cambria" w:hAnsi="Cambria" w:cs="Cambria"/>
        </w:rPr>
        <w:t xml:space="preserve"> pengguna dan kondisi lingkungan.</w:t>
      </w:r>
    </w:p>
    <w:p w14:paraId="0178B48C" w14:textId="444FF587" w:rsidR="1F3A73FF" w:rsidRDefault="7CF7C86D" w:rsidP="2C7D8E51">
      <w:pPr>
        <w:spacing w:before="240" w:after="240"/>
        <w:ind w:firstLine="360"/>
        <w:jc w:val="both"/>
        <w:rPr>
          <w:rFonts w:ascii="Cambria" w:eastAsia="Cambria" w:hAnsi="Cambria" w:cs="Cambria"/>
        </w:rPr>
      </w:pPr>
      <w:r w:rsidRPr="2C7D8E51">
        <w:rPr>
          <w:rFonts w:ascii="Cambria" w:eastAsia="Cambria" w:hAnsi="Cambria" w:cs="Cambria"/>
        </w:rPr>
        <w:t>Integrasi langsung antara data terkurasi dan logika preskriptif memungkinkan sistem memberikan rekomendasi yang konsisten dan dapat dijelaskan. Literatur menegaskan bahwa keterpaduan antara arsitektur data dan analitik preskriptif merupakan fondasi utama dalam implementasi sistem pendukung keputusan berbasis data yang efektif (Nguyen, 2025; Harby, 2025).</w:t>
      </w:r>
    </w:p>
    <w:p w14:paraId="04A209F1" w14:textId="71167D0C" w:rsidR="00F4281D" w:rsidRDefault="00F4281D" w:rsidP="00F4281D">
      <w:pPr>
        <w:spacing w:before="240" w:after="240"/>
        <w:ind w:firstLine="360"/>
        <w:jc w:val="center"/>
        <w:rPr>
          <w:rFonts w:ascii="Cambria" w:eastAsia="Cambria" w:hAnsi="Cambria" w:cs="Cambria"/>
        </w:rPr>
      </w:pPr>
      <w:r>
        <w:rPr>
          <w:noProof/>
        </w:rPr>
        <w:drawing>
          <wp:inline distT="0" distB="0" distL="0" distR="0" wp14:anchorId="06C82562" wp14:editId="474EC2FE">
            <wp:extent cx="5534025" cy="2021520"/>
            <wp:effectExtent l="0" t="0" r="0" b="0"/>
            <wp:docPr id="16960944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94461" name="Picture 1696094461"/>
                    <pic:cNvPicPr/>
                  </pic:nvPicPr>
                  <pic:blipFill>
                    <a:blip r:embed="rId20">
                      <a:extLst>
                        <a:ext uri="{28A0092B-C50C-407E-A947-70E740481C1C}">
                          <a14:useLocalDpi xmlns:a14="http://schemas.microsoft.com/office/drawing/2010/main"/>
                        </a:ext>
                      </a:extLst>
                    </a:blip>
                    <a:stretch>
                      <a:fillRect/>
                    </a:stretch>
                  </pic:blipFill>
                  <pic:spPr>
                    <a:xfrm>
                      <a:off x="0" y="0"/>
                      <a:ext cx="5534025" cy="2021520"/>
                    </a:xfrm>
                    <a:prstGeom prst="rect">
                      <a:avLst/>
                    </a:prstGeom>
                  </pic:spPr>
                </pic:pic>
              </a:graphicData>
            </a:graphic>
          </wp:inline>
        </w:drawing>
      </w:r>
    </w:p>
    <w:p w14:paraId="079DDD98" w14:textId="01B0C9B2" w:rsidR="00BD0AC2" w:rsidRPr="00BD0AC2" w:rsidRDefault="00BD0AC2" w:rsidP="00BD0AC2">
      <w:pPr>
        <w:pStyle w:val="Caption"/>
        <w:jc w:val="center"/>
        <w:rPr>
          <w:rFonts w:ascii="Cambria" w:eastAsia="Cambria" w:hAnsi="Cambria" w:cs="Cambria"/>
          <w:b w:val="0"/>
          <w:bCs w:val="0"/>
          <w:i/>
          <w:iCs/>
          <w:color w:val="auto"/>
        </w:rPr>
      </w:pPr>
      <w:bookmarkStart w:id="70" w:name="_Toc218276748"/>
      <w:r w:rsidRPr="00C605AF">
        <w:rPr>
          <w:b w:val="0"/>
          <w:bCs w:val="0"/>
          <w:i/>
          <w:iCs/>
          <w:color w:val="auto"/>
        </w:rPr>
        <w:t xml:space="preserve">Gambar </w:t>
      </w:r>
      <w:r>
        <w:rPr>
          <w:b w:val="0"/>
          <w:bCs w:val="0"/>
          <w:i/>
          <w:iCs/>
          <w:color w:val="auto"/>
        </w:rPr>
        <w:t>2.</w:t>
      </w:r>
      <w:r w:rsidRPr="00C605AF">
        <w:rPr>
          <w:b w:val="0"/>
          <w:bCs w:val="0"/>
          <w:i/>
          <w:iCs/>
          <w:color w:val="auto"/>
        </w:rPr>
        <w:fldChar w:fldCharType="begin"/>
      </w:r>
      <w:r w:rsidRPr="00C605AF">
        <w:rPr>
          <w:b w:val="0"/>
          <w:bCs w:val="0"/>
          <w:i/>
          <w:iCs/>
          <w:color w:val="auto"/>
        </w:rPr>
        <w:instrText xml:space="preserve"> SEQ Gambar \* ARABIC </w:instrText>
      </w:r>
      <w:r w:rsidRPr="00C605AF">
        <w:rPr>
          <w:b w:val="0"/>
          <w:bCs w:val="0"/>
          <w:i/>
          <w:iCs/>
          <w:color w:val="auto"/>
        </w:rPr>
        <w:fldChar w:fldCharType="separate"/>
      </w:r>
      <w:r w:rsidR="00293190">
        <w:rPr>
          <w:b w:val="0"/>
          <w:bCs w:val="0"/>
          <w:i/>
          <w:iCs/>
          <w:noProof/>
          <w:color w:val="auto"/>
        </w:rPr>
        <w:t>11</w:t>
      </w:r>
      <w:r w:rsidRPr="00C605AF">
        <w:rPr>
          <w:b w:val="0"/>
          <w:bCs w:val="0"/>
          <w:i/>
          <w:iCs/>
          <w:color w:val="auto"/>
        </w:rPr>
        <w:fldChar w:fldCharType="end"/>
      </w:r>
      <w:r>
        <w:rPr>
          <w:b w:val="0"/>
          <w:bCs w:val="0"/>
          <w:i/>
          <w:iCs/>
          <w:color w:val="auto"/>
        </w:rPr>
        <w:t xml:space="preserve"> Rancangan Front End Preskriptif</w:t>
      </w:r>
      <w:bookmarkEnd w:id="70"/>
    </w:p>
    <w:p w14:paraId="16869441" w14:textId="2753A5D0" w:rsidR="39DDD544" w:rsidRDefault="39DDD544" w:rsidP="60F14CCE">
      <w:pPr>
        <w:spacing w:before="240" w:after="240"/>
        <w:jc w:val="center"/>
      </w:pPr>
    </w:p>
    <w:p w14:paraId="2E3BA66E" w14:textId="70DC0E5D" w:rsidR="1F3A73FF" w:rsidRDefault="1F3A73FF" w:rsidP="2C7D8E51">
      <w:pPr>
        <w:spacing w:before="240" w:after="240"/>
        <w:ind w:firstLine="360"/>
        <w:jc w:val="both"/>
        <w:rPr>
          <w:rFonts w:ascii="Cambria" w:eastAsia="Cambria" w:hAnsi="Cambria" w:cs="Cambria"/>
        </w:rPr>
      </w:pPr>
    </w:p>
    <w:p w14:paraId="6B730796" w14:textId="6335A2CA" w:rsidR="1F3A73FF" w:rsidRDefault="1F3A73FF" w:rsidP="461579FA">
      <w:r>
        <w:br w:type="page"/>
      </w:r>
    </w:p>
    <w:p w14:paraId="50CFCBAE" w14:textId="2CB5BCA5" w:rsidR="1F3A73FF" w:rsidRPr="00FA0B7C" w:rsidRDefault="6A984BC8" w:rsidP="43DFE323">
      <w:pPr>
        <w:pStyle w:val="Heading1"/>
        <w:jc w:val="center"/>
        <w:rPr>
          <w:rFonts w:asciiTheme="minorHAnsi" w:hAnsiTheme="minorHAnsi"/>
        </w:rPr>
      </w:pPr>
      <w:bookmarkStart w:id="71" w:name="_Toc217252325"/>
      <w:bookmarkStart w:id="72" w:name="_Hlk217258264"/>
      <w:bookmarkStart w:id="73" w:name="_Hlk217269137"/>
      <w:bookmarkStart w:id="74" w:name="_Toc218276645"/>
      <w:r w:rsidRPr="00FA0B7C">
        <w:rPr>
          <w:rFonts w:asciiTheme="minorHAnsi" w:hAnsiTheme="minorHAnsi"/>
        </w:rPr>
        <w:lastRenderedPageBreak/>
        <w:t>BAB III</w:t>
      </w:r>
      <w:bookmarkEnd w:id="71"/>
      <w:bookmarkEnd w:id="74"/>
    </w:p>
    <w:p w14:paraId="5A7D9BA3" w14:textId="035D75E7" w:rsidR="0056484F" w:rsidRPr="009A5451" w:rsidRDefault="0056484F" w:rsidP="43DFE323">
      <w:pPr>
        <w:pStyle w:val="Heading2"/>
        <w:numPr>
          <w:ilvl w:val="1"/>
          <w:numId w:val="15"/>
        </w:numPr>
        <w:ind w:left="0" w:firstLine="0"/>
        <w:jc w:val="both"/>
        <w:rPr>
          <w:rFonts w:cs="Times New Roman"/>
        </w:rPr>
      </w:pPr>
      <w:bookmarkStart w:id="75" w:name="_Toc217252326"/>
      <w:bookmarkStart w:id="76" w:name="_Toc218276646"/>
      <w:r w:rsidRPr="43DFE323">
        <w:rPr>
          <w:rFonts w:cs="Times New Roman"/>
        </w:rPr>
        <w:t>Development Environment</w:t>
      </w:r>
      <w:bookmarkEnd w:id="75"/>
      <w:bookmarkEnd w:id="76"/>
    </w:p>
    <w:p w14:paraId="6B814B3C" w14:textId="0BF7A090" w:rsidR="00464B04" w:rsidRPr="009A5451" w:rsidRDefault="0018077D" w:rsidP="000519FA">
      <w:pPr>
        <w:pStyle w:val="NormalWeb"/>
        <w:ind w:firstLine="720"/>
        <w:jc w:val="both"/>
        <w:rPr>
          <w:rFonts w:asciiTheme="minorHAnsi" w:hAnsiTheme="minorHAnsi"/>
          <w:sz w:val="22"/>
          <w:szCs w:val="22"/>
        </w:rPr>
      </w:pPr>
      <w:r w:rsidRPr="009A5451">
        <w:rPr>
          <w:rFonts w:asciiTheme="minorHAnsi" w:hAnsiTheme="minorHAnsi"/>
          <w:sz w:val="22"/>
          <w:szCs w:val="22"/>
        </w:rPr>
        <w:t xml:space="preserve">Pengembangan sistem </w:t>
      </w:r>
      <w:r w:rsidRPr="009A5451">
        <w:rPr>
          <w:rFonts w:asciiTheme="minorHAnsi" w:hAnsiTheme="minorHAnsi"/>
          <w:i/>
          <w:sz w:val="22"/>
          <w:szCs w:val="22"/>
        </w:rPr>
        <w:t>Data Lakehouse</w:t>
      </w:r>
      <w:r w:rsidRPr="009A5451">
        <w:rPr>
          <w:rFonts w:asciiTheme="minorHAnsi" w:hAnsiTheme="minorHAnsi"/>
          <w:sz w:val="22"/>
          <w:szCs w:val="22"/>
        </w:rPr>
        <w:t xml:space="preserve"> untuk pemantauan kebersihan diri ini dibangun di atas infrastruktur terisolasi berbasis kontainerisasi menggunakan Docker. Pendekatan ini dipilih untuk menjamin reprodukabilitas (</w:t>
      </w:r>
      <w:r w:rsidRPr="009A5451">
        <w:rPr>
          <w:rFonts w:asciiTheme="minorHAnsi" w:hAnsiTheme="minorHAnsi"/>
          <w:i/>
          <w:sz w:val="22"/>
          <w:szCs w:val="22"/>
        </w:rPr>
        <w:t>reproducibility</w:t>
      </w:r>
      <w:r w:rsidRPr="009A5451">
        <w:rPr>
          <w:rFonts w:asciiTheme="minorHAnsi" w:hAnsiTheme="minorHAnsi"/>
          <w:sz w:val="22"/>
          <w:szCs w:val="22"/>
        </w:rPr>
        <w:t xml:space="preserve">) lingkungan pengembangan dan kemudahan proses </w:t>
      </w:r>
      <w:r w:rsidRPr="009A5451">
        <w:rPr>
          <w:rFonts w:asciiTheme="minorHAnsi" w:hAnsiTheme="minorHAnsi"/>
          <w:i/>
          <w:sz w:val="22"/>
          <w:szCs w:val="22"/>
        </w:rPr>
        <w:t>deployment</w:t>
      </w:r>
      <w:r w:rsidRPr="009A5451">
        <w:rPr>
          <w:rFonts w:asciiTheme="minorHAnsi" w:hAnsiTheme="minorHAnsi"/>
          <w:sz w:val="22"/>
          <w:szCs w:val="22"/>
        </w:rPr>
        <w:t xml:space="preserve"> antar-platform. Konfigurasi seluruh layanan didefinisikan secara deklaratif dalam berkas </w:t>
      </w:r>
      <w:r w:rsidRPr="009A5451">
        <w:rPr>
          <w:rStyle w:val="HTMLCode"/>
          <w:rFonts w:asciiTheme="minorHAnsi" w:hAnsiTheme="minorHAnsi"/>
          <w:sz w:val="22"/>
          <w:szCs w:val="22"/>
        </w:rPr>
        <w:t>docker-compose.yml</w:t>
      </w:r>
      <w:r w:rsidRPr="009A5451">
        <w:rPr>
          <w:rFonts w:asciiTheme="minorHAnsi" w:hAnsiTheme="minorHAnsi"/>
          <w:sz w:val="22"/>
          <w:szCs w:val="22"/>
        </w:rPr>
        <w:t>, yang mengorkestrasi empat layanan utama</w:t>
      </w:r>
    </w:p>
    <w:p w14:paraId="1E406966" w14:textId="6CFF3FC1" w:rsidR="00633E3C" w:rsidRPr="009A5451" w:rsidRDefault="0018077D" w:rsidP="00DA73AE">
      <w:pPr>
        <w:pStyle w:val="NormalWeb"/>
        <w:numPr>
          <w:ilvl w:val="0"/>
          <w:numId w:val="16"/>
        </w:numPr>
        <w:tabs>
          <w:tab w:val="clear" w:pos="720"/>
        </w:tabs>
        <w:ind w:left="709" w:hanging="425"/>
        <w:jc w:val="both"/>
        <w:rPr>
          <w:rFonts w:asciiTheme="minorHAnsi" w:hAnsiTheme="minorHAnsi"/>
          <w:sz w:val="22"/>
          <w:szCs w:val="22"/>
        </w:rPr>
      </w:pPr>
      <w:r w:rsidRPr="009A5451">
        <w:rPr>
          <w:rFonts w:asciiTheme="minorHAnsi" w:hAnsiTheme="minorHAnsi"/>
          <w:b/>
          <w:bCs/>
          <w:sz w:val="22"/>
          <w:szCs w:val="22"/>
        </w:rPr>
        <w:t>Apache Airflow (Versi 2.7.1)</w:t>
      </w:r>
      <w:r w:rsidRPr="009A5451">
        <w:rPr>
          <w:rFonts w:asciiTheme="minorHAnsi" w:hAnsiTheme="minorHAnsi"/>
          <w:sz w:val="22"/>
          <w:szCs w:val="22"/>
        </w:rPr>
        <w:t xml:space="preserve">: Berperan sebagai </w:t>
      </w:r>
      <w:r w:rsidRPr="009A5451">
        <w:rPr>
          <w:rFonts w:asciiTheme="minorHAnsi" w:hAnsiTheme="minorHAnsi"/>
          <w:i/>
          <w:sz w:val="22"/>
          <w:szCs w:val="22"/>
        </w:rPr>
        <w:t>workflow orchestrator</w:t>
      </w:r>
      <w:r w:rsidRPr="009A5451">
        <w:rPr>
          <w:rFonts w:asciiTheme="minorHAnsi" w:hAnsiTheme="minorHAnsi"/>
          <w:sz w:val="22"/>
          <w:szCs w:val="22"/>
        </w:rPr>
        <w:t xml:space="preserve"> pusat yang bertugas menjadwalkan, memantau, dan mengeksekusi </w:t>
      </w:r>
      <w:r w:rsidRPr="009A5451">
        <w:rPr>
          <w:rFonts w:asciiTheme="minorHAnsi" w:hAnsiTheme="minorHAnsi"/>
          <w:i/>
          <w:sz w:val="22"/>
          <w:szCs w:val="22"/>
        </w:rPr>
        <w:t>pipeline</w:t>
      </w:r>
      <w:r w:rsidRPr="009A5451">
        <w:rPr>
          <w:rFonts w:asciiTheme="minorHAnsi" w:hAnsiTheme="minorHAnsi"/>
          <w:sz w:val="22"/>
          <w:szCs w:val="22"/>
        </w:rPr>
        <w:t xml:space="preserve"> ELT</w:t>
      </w:r>
      <w:r w:rsidR="00F230F2" w:rsidRPr="009A5451">
        <w:rPr>
          <w:rFonts w:asciiTheme="minorHAnsi" w:hAnsiTheme="minorHAnsi"/>
          <w:sz w:val="22"/>
          <w:szCs w:val="22"/>
        </w:rPr>
        <w:t>.</w:t>
      </w:r>
    </w:p>
    <w:p w14:paraId="5ABA96EC" w14:textId="5DF958B1" w:rsidR="00B02B71" w:rsidRPr="009A5451" w:rsidRDefault="00097F79" w:rsidP="00360436">
      <w:pPr>
        <w:pStyle w:val="NormalWeb"/>
        <w:spacing w:before="0" w:beforeAutospacing="0" w:after="0" w:afterAutospacing="0"/>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09692126" wp14:editId="234FD8E7">
            <wp:extent cx="4953000" cy="1878122"/>
            <wp:effectExtent l="0" t="0" r="0" b="8255"/>
            <wp:docPr id="131689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98203" name=""/>
                    <pic:cNvPicPr/>
                  </pic:nvPicPr>
                  <pic:blipFill>
                    <a:blip r:embed="rId21"/>
                    <a:stretch>
                      <a:fillRect/>
                    </a:stretch>
                  </pic:blipFill>
                  <pic:spPr>
                    <a:xfrm>
                      <a:off x="0" y="0"/>
                      <a:ext cx="4963460" cy="1882088"/>
                    </a:xfrm>
                    <a:prstGeom prst="rect">
                      <a:avLst/>
                    </a:prstGeom>
                  </pic:spPr>
                </pic:pic>
              </a:graphicData>
            </a:graphic>
          </wp:inline>
        </w:drawing>
      </w:r>
    </w:p>
    <w:p w14:paraId="187923F7" w14:textId="5EA72B6E" w:rsidR="000519FA" w:rsidRPr="009A5451" w:rsidRDefault="00360436" w:rsidP="00360436">
      <w:pPr>
        <w:pStyle w:val="NormalWeb"/>
        <w:spacing w:before="240" w:beforeAutospacing="0"/>
        <w:jc w:val="center"/>
        <w:rPr>
          <w:rFonts w:asciiTheme="minorHAnsi" w:hAnsiTheme="minorHAnsi"/>
          <w:sz w:val="18"/>
          <w:szCs w:val="18"/>
        </w:rPr>
      </w:pPr>
      <w:bookmarkStart w:id="77" w:name="_Toc218276749"/>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12</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D459F8" w:rsidRPr="009A5451">
        <w:rPr>
          <w:rFonts w:asciiTheme="minorHAnsi" w:hAnsiTheme="minorHAnsi"/>
          <w:sz w:val="18"/>
          <w:szCs w:val="18"/>
        </w:rPr>
        <w:t>Konfigurasi Environment Airflow</w:t>
      </w:r>
      <w:bookmarkEnd w:id="77"/>
    </w:p>
    <w:p w14:paraId="439CAF9E" w14:textId="5AA69B0C" w:rsidR="00633E3C" w:rsidRPr="009A5451" w:rsidRDefault="00D459F8" w:rsidP="00DA73AE">
      <w:pPr>
        <w:pStyle w:val="NormalWeb"/>
        <w:numPr>
          <w:ilvl w:val="0"/>
          <w:numId w:val="16"/>
        </w:numPr>
        <w:ind w:left="709" w:hanging="425"/>
        <w:jc w:val="both"/>
        <w:rPr>
          <w:rFonts w:asciiTheme="minorHAnsi" w:hAnsiTheme="minorHAnsi"/>
          <w:sz w:val="22"/>
          <w:szCs w:val="22"/>
        </w:rPr>
      </w:pPr>
      <w:r w:rsidRPr="009A5451">
        <w:rPr>
          <w:rFonts w:asciiTheme="minorHAnsi" w:hAnsiTheme="minorHAnsi"/>
          <w:b/>
          <w:bCs/>
          <w:sz w:val="22"/>
          <w:szCs w:val="22"/>
        </w:rPr>
        <w:t>MinIO</w:t>
      </w:r>
      <w:r w:rsidRPr="009A5451">
        <w:rPr>
          <w:rFonts w:asciiTheme="minorHAnsi" w:hAnsiTheme="minorHAnsi"/>
          <w:sz w:val="22"/>
          <w:szCs w:val="22"/>
        </w:rPr>
        <w:t>: Layanan Object Storage berkinerja tinggi yang kompatibel dengan protokol AWS S3, berfungsi sebagai lapisan penyimpanan utama bagi Data Lake. Layanan ini dikonfigurasi pada port 9000 untuk API dan 9001 untuk konsol manajemen.</w:t>
      </w:r>
    </w:p>
    <w:p w14:paraId="3625CAAF" w14:textId="51257FCA" w:rsidR="00E74121" w:rsidRPr="009A5451" w:rsidRDefault="00E74121" w:rsidP="00360436">
      <w:pPr>
        <w:pStyle w:val="NormalWeb"/>
        <w:spacing w:before="0" w:beforeAutospacing="0" w:after="0" w:afterAutospacing="0"/>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26A449F1" wp14:editId="5C46E608">
            <wp:extent cx="4218761" cy="2673928"/>
            <wp:effectExtent l="0" t="0" r="0" b="0"/>
            <wp:docPr id="7088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3519" name=""/>
                    <pic:cNvPicPr/>
                  </pic:nvPicPr>
                  <pic:blipFill>
                    <a:blip r:embed="rId22"/>
                    <a:stretch>
                      <a:fillRect/>
                    </a:stretch>
                  </pic:blipFill>
                  <pic:spPr>
                    <a:xfrm>
                      <a:off x="0" y="0"/>
                      <a:ext cx="4225722" cy="2678340"/>
                    </a:xfrm>
                    <a:prstGeom prst="rect">
                      <a:avLst/>
                    </a:prstGeom>
                  </pic:spPr>
                </pic:pic>
              </a:graphicData>
            </a:graphic>
          </wp:inline>
        </w:drawing>
      </w:r>
    </w:p>
    <w:p w14:paraId="0D62E518" w14:textId="65CB7964" w:rsidR="00516B2E" w:rsidRPr="009A5451" w:rsidRDefault="00360436" w:rsidP="00360436">
      <w:pPr>
        <w:pStyle w:val="NormalWeb"/>
        <w:spacing w:before="240" w:beforeAutospacing="0"/>
        <w:jc w:val="center"/>
        <w:rPr>
          <w:rFonts w:asciiTheme="minorHAnsi" w:hAnsiTheme="minorHAnsi"/>
          <w:sz w:val="18"/>
          <w:szCs w:val="18"/>
        </w:rPr>
      </w:pPr>
      <w:bookmarkStart w:id="78" w:name="_Toc218276750"/>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13</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516B2E" w:rsidRPr="009A5451">
        <w:rPr>
          <w:rFonts w:asciiTheme="minorHAnsi" w:hAnsiTheme="minorHAnsi"/>
          <w:sz w:val="18"/>
          <w:szCs w:val="18"/>
        </w:rPr>
        <w:t>Konfigurasi Layanan MinIO</w:t>
      </w:r>
      <w:bookmarkEnd w:id="78"/>
    </w:p>
    <w:p w14:paraId="0E6C9A9B" w14:textId="77777777" w:rsidR="00E74121" w:rsidRPr="009A5451" w:rsidRDefault="00E74121" w:rsidP="00020AF7">
      <w:pPr>
        <w:pStyle w:val="NormalWeb"/>
        <w:jc w:val="center"/>
        <w:rPr>
          <w:rFonts w:asciiTheme="minorHAnsi" w:hAnsiTheme="minorHAnsi"/>
          <w:sz w:val="22"/>
          <w:szCs w:val="22"/>
        </w:rPr>
      </w:pPr>
    </w:p>
    <w:p w14:paraId="54EA0971" w14:textId="238787E0" w:rsidR="00E74121" w:rsidRPr="009A5451" w:rsidRDefault="0018077D" w:rsidP="00DA73AE">
      <w:pPr>
        <w:pStyle w:val="NormalWeb"/>
        <w:numPr>
          <w:ilvl w:val="0"/>
          <w:numId w:val="16"/>
        </w:numPr>
        <w:tabs>
          <w:tab w:val="left" w:pos="142"/>
        </w:tabs>
        <w:ind w:left="709" w:hanging="425"/>
        <w:jc w:val="both"/>
        <w:rPr>
          <w:rFonts w:asciiTheme="minorHAnsi" w:hAnsiTheme="minorHAnsi"/>
          <w:sz w:val="22"/>
          <w:szCs w:val="22"/>
        </w:rPr>
      </w:pPr>
      <w:r w:rsidRPr="009A5451">
        <w:rPr>
          <w:rFonts w:asciiTheme="minorHAnsi" w:hAnsiTheme="minorHAnsi"/>
          <w:b/>
          <w:bCs/>
          <w:sz w:val="22"/>
          <w:szCs w:val="22"/>
        </w:rPr>
        <w:lastRenderedPageBreak/>
        <w:t>PostgreSQL (Neon DB)</w:t>
      </w:r>
      <w:r w:rsidRPr="009A5451">
        <w:rPr>
          <w:rFonts w:asciiTheme="minorHAnsi" w:hAnsiTheme="minorHAnsi"/>
          <w:sz w:val="22"/>
          <w:szCs w:val="22"/>
        </w:rPr>
        <w:t xml:space="preserve">: </w:t>
      </w:r>
      <w:r w:rsidR="00516B2E" w:rsidRPr="009A5451">
        <w:rPr>
          <w:rFonts w:asciiTheme="minorHAnsi" w:hAnsiTheme="minorHAnsi"/>
          <w:sz w:val="22"/>
          <w:szCs w:val="22"/>
        </w:rPr>
        <w:t>Digunakan sebagai serving layer atau data warehouse untuk menyimpan hasil analisis akhir, sekaligus sebagai backend metadata untuk Apache Airflow</w:t>
      </w:r>
      <w:r w:rsidR="00B2223A" w:rsidRPr="009A5451">
        <w:rPr>
          <w:rFonts w:asciiTheme="minorHAnsi" w:hAnsiTheme="minorHAnsi"/>
          <w:sz w:val="22"/>
          <w:szCs w:val="22"/>
        </w:rPr>
        <w:t>.</w:t>
      </w:r>
    </w:p>
    <w:p w14:paraId="1E799042" w14:textId="6EC82CB4" w:rsidR="00633E3C" w:rsidRPr="009A5451" w:rsidRDefault="0018077D" w:rsidP="00DA73AE">
      <w:pPr>
        <w:pStyle w:val="NormalWeb"/>
        <w:numPr>
          <w:ilvl w:val="0"/>
          <w:numId w:val="16"/>
        </w:numPr>
        <w:tabs>
          <w:tab w:val="left" w:pos="142"/>
        </w:tabs>
        <w:ind w:left="709" w:hanging="425"/>
        <w:jc w:val="both"/>
        <w:rPr>
          <w:rFonts w:asciiTheme="minorHAnsi" w:hAnsiTheme="minorHAnsi"/>
          <w:sz w:val="22"/>
          <w:szCs w:val="22"/>
        </w:rPr>
      </w:pPr>
      <w:r w:rsidRPr="009A5451">
        <w:rPr>
          <w:rFonts w:asciiTheme="minorHAnsi" w:hAnsiTheme="minorHAnsi"/>
          <w:b/>
          <w:bCs/>
          <w:sz w:val="22"/>
          <w:szCs w:val="22"/>
        </w:rPr>
        <w:t>Metabase</w:t>
      </w:r>
      <w:r w:rsidRPr="009A5451">
        <w:rPr>
          <w:rFonts w:asciiTheme="minorHAnsi" w:hAnsiTheme="minorHAnsi"/>
          <w:sz w:val="22"/>
          <w:szCs w:val="22"/>
        </w:rPr>
        <w:t xml:space="preserve">: Alat </w:t>
      </w:r>
      <w:r w:rsidRPr="009A5451">
        <w:rPr>
          <w:rFonts w:asciiTheme="minorHAnsi" w:hAnsiTheme="minorHAnsi"/>
          <w:i/>
          <w:sz w:val="22"/>
          <w:szCs w:val="22"/>
        </w:rPr>
        <w:t>Business Intelligence</w:t>
      </w:r>
      <w:r w:rsidRPr="009A5451">
        <w:rPr>
          <w:rFonts w:asciiTheme="minorHAnsi" w:hAnsiTheme="minorHAnsi"/>
          <w:sz w:val="22"/>
          <w:szCs w:val="22"/>
        </w:rPr>
        <w:t xml:space="preserve"> (BI) yang digunakan untuk membangun antarmuka dasbor visual bagi pengguna akhir.</w:t>
      </w:r>
    </w:p>
    <w:p w14:paraId="5E41CADE" w14:textId="75F6BED2" w:rsidR="007D6529" w:rsidRPr="009A5451" w:rsidRDefault="008E6D36" w:rsidP="00360436">
      <w:pPr>
        <w:pStyle w:val="NormalWeb"/>
        <w:spacing w:before="0" w:beforeAutospacing="0" w:after="0" w:afterAutospacing="0"/>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160379B3" wp14:editId="0532DC07">
            <wp:extent cx="3424050" cy="4445000"/>
            <wp:effectExtent l="0" t="0" r="5080" b="0"/>
            <wp:docPr id="118433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7127" name=""/>
                    <pic:cNvPicPr/>
                  </pic:nvPicPr>
                  <pic:blipFill>
                    <a:blip r:embed="rId23"/>
                    <a:stretch>
                      <a:fillRect/>
                    </a:stretch>
                  </pic:blipFill>
                  <pic:spPr>
                    <a:xfrm>
                      <a:off x="0" y="0"/>
                      <a:ext cx="3432224" cy="4455612"/>
                    </a:xfrm>
                    <a:prstGeom prst="rect">
                      <a:avLst/>
                    </a:prstGeom>
                  </pic:spPr>
                </pic:pic>
              </a:graphicData>
            </a:graphic>
          </wp:inline>
        </w:drawing>
      </w:r>
    </w:p>
    <w:p w14:paraId="6E6D57A9" w14:textId="52E673FE" w:rsidR="00655532" w:rsidRPr="009A5451" w:rsidRDefault="00360436" w:rsidP="00360436">
      <w:pPr>
        <w:pStyle w:val="NormalWeb"/>
        <w:spacing w:before="240" w:beforeAutospacing="0" w:line="360" w:lineRule="auto"/>
        <w:jc w:val="center"/>
        <w:rPr>
          <w:rFonts w:asciiTheme="minorHAnsi" w:hAnsiTheme="minorHAnsi"/>
          <w:sz w:val="18"/>
          <w:szCs w:val="18"/>
        </w:rPr>
      </w:pPr>
      <w:bookmarkStart w:id="79" w:name="_Toc218276751"/>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14</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655532" w:rsidRPr="009A5451">
        <w:rPr>
          <w:rFonts w:asciiTheme="minorHAnsi" w:hAnsiTheme="minorHAnsi"/>
          <w:sz w:val="18"/>
          <w:szCs w:val="18"/>
        </w:rPr>
        <w:t>Konfigurasi Metabase dan PostgreSQL</w:t>
      </w:r>
      <w:bookmarkEnd w:id="79"/>
    </w:p>
    <w:p w14:paraId="276C6B81" w14:textId="77777777" w:rsidR="0018077D" w:rsidRPr="009A5451" w:rsidRDefault="0018077D" w:rsidP="00240601">
      <w:pPr>
        <w:pStyle w:val="NormalWeb"/>
        <w:ind w:firstLine="720"/>
        <w:jc w:val="both"/>
        <w:rPr>
          <w:rFonts w:asciiTheme="minorHAnsi" w:hAnsiTheme="minorHAnsi"/>
          <w:sz w:val="22"/>
          <w:szCs w:val="22"/>
        </w:rPr>
      </w:pPr>
      <w:r w:rsidRPr="009A5451">
        <w:rPr>
          <w:rFonts w:asciiTheme="minorHAnsi" w:hAnsiTheme="minorHAnsi"/>
          <w:sz w:val="22"/>
          <w:szCs w:val="22"/>
        </w:rPr>
        <w:t xml:space="preserve">Seluruh logika pemrosesan data diimplementasikan menggunakan bahasa pemrograman Python 3.9, dengan memanfaatkan pustaka khusus seperti </w:t>
      </w:r>
      <w:r w:rsidRPr="009A5451">
        <w:rPr>
          <w:rStyle w:val="HTMLCode"/>
          <w:rFonts w:asciiTheme="minorHAnsi" w:hAnsiTheme="minorHAnsi"/>
          <w:sz w:val="22"/>
          <w:szCs w:val="22"/>
        </w:rPr>
        <w:t>pandas</w:t>
      </w:r>
      <w:r w:rsidRPr="009A5451">
        <w:rPr>
          <w:rFonts w:asciiTheme="minorHAnsi" w:hAnsiTheme="minorHAnsi"/>
          <w:sz w:val="22"/>
          <w:szCs w:val="22"/>
        </w:rPr>
        <w:t xml:space="preserve"> untuk manipulasi data tabular, </w:t>
      </w:r>
      <w:r w:rsidRPr="009A5451">
        <w:rPr>
          <w:rStyle w:val="HTMLCode"/>
          <w:rFonts w:asciiTheme="minorHAnsi" w:hAnsiTheme="minorHAnsi"/>
          <w:sz w:val="22"/>
          <w:szCs w:val="22"/>
        </w:rPr>
        <w:t>boto3</w:t>
      </w:r>
      <w:r w:rsidRPr="009A5451">
        <w:rPr>
          <w:rFonts w:asciiTheme="minorHAnsi" w:hAnsiTheme="minorHAnsi"/>
          <w:sz w:val="22"/>
          <w:szCs w:val="22"/>
        </w:rPr>
        <w:t xml:space="preserve"> untuk interaksi dengan layanan </w:t>
      </w:r>
      <w:r w:rsidRPr="009A5451">
        <w:rPr>
          <w:rFonts w:asciiTheme="minorHAnsi" w:hAnsiTheme="minorHAnsi"/>
          <w:i/>
          <w:sz w:val="22"/>
          <w:szCs w:val="22"/>
        </w:rPr>
        <w:t>cloud storage</w:t>
      </w:r>
      <w:r w:rsidRPr="009A5451">
        <w:rPr>
          <w:rFonts w:asciiTheme="minorHAnsi" w:hAnsiTheme="minorHAnsi"/>
          <w:sz w:val="22"/>
          <w:szCs w:val="22"/>
        </w:rPr>
        <w:t xml:space="preserve">, dan </w:t>
      </w:r>
      <w:r w:rsidRPr="009A5451">
        <w:rPr>
          <w:rStyle w:val="HTMLCode"/>
          <w:rFonts w:asciiTheme="minorHAnsi" w:hAnsiTheme="minorHAnsi"/>
          <w:sz w:val="22"/>
          <w:szCs w:val="22"/>
        </w:rPr>
        <w:t>deltalake</w:t>
      </w:r>
      <w:r w:rsidRPr="009A5451">
        <w:rPr>
          <w:rFonts w:asciiTheme="minorHAnsi" w:hAnsiTheme="minorHAnsi"/>
          <w:sz w:val="22"/>
          <w:szCs w:val="22"/>
        </w:rPr>
        <w:t xml:space="preserve"> untuk manajemen format penyimpanan modern yang mendukung transaksi ACID (</w:t>
      </w:r>
      <w:r w:rsidRPr="009A5451">
        <w:rPr>
          <w:rFonts w:asciiTheme="minorHAnsi" w:hAnsiTheme="minorHAnsi"/>
          <w:i/>
          <w:sz w:val="22"/>
          <w:szCs w:val="22"/>
        </w:rPr>
        <w:t>Atomicity, Consistency, Isolation, Durability</w:t>
      </w:r>
      <w:r w:rsidRPr="009A5451">
        <w:rPr>
          <w:rFonts w:asciiTheme="minorHAnsi" w:hAnsiTheme="minorHAnsi"/>
          <w:sz w:val="22"/>
          <w:szCs w:val="22"/>
        </w:rPr>
        <w:t>).</w:t>
      </w:r>
    </w:p>
    <w:p w14:paraId="6D818581" w14:textId="095F8D13" w:rsidR="00F4281D" w:rsidRPr="009A5451" w:rsidRDefault="00F4281D" w:rsidP="00F4281D">
      <w:pPr>
        <w:pStyle w:val="NormalWeb"/>
        <w:jc w:val="center"/>
        <w:rPr>
          <w:rFonts w:asciiTheme="minorHAnsi" w:hAnsiTheme="minorHAnsi"/>
          <w:sz w:val="22"/>
          <w:szCs w:val="22"/>
        </w:rPr>
      </w:pPr>
      <w:r w:rsidRPr="009A5451">
        <w:rPr>
          <w:rFonts w:asciiTheme="minorHAnsi" w:hAnsiTheme="minorHAnsi"/>
          <w:noProof/>
          <w:sz w:val="22"/>
          <w:szCs w:val="22"/>
        </w:rPr>
        <w:lastRenderedPageBreak/>
        <w:drawing>
          <wp:inline distT="0" distB="0" distL="0" distR="0" wp14:anchorId="31B3D0D8" wp14:editId="5A5FB81F">
            <wp:extent cx="4733334" cy="2265969"/>
            <wp:effectExtent l="0" t="0" r="0" b="1270"/>
            <wp:docPr id="1595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0900" name=""/>
                    <pic:cNvPicPr/>
                  </pic:nvPicPr>
                  <pic:blipFill>
                    <a:blip r:embed="rId24"/>
                    <a:stretch>
                      <a:fillRect/>
                    </a:stretch>
                  </pic:blipFill>
                  <pic:spPr>
                    <a:xfrm>
                      <a:off x="0" y="0"/>
                      <a:ext cx="4735319" cy="2266919"/>
                    </a:xfrm>
                    <a:prstGeom prst="rect">
                      <a:avLst/>
                    </a:prstGeom>
                  </pic:spPr>
                </pic:pic>
              </a:graphicData>
            </a:graphic>
          </wp:inline>
        </w:drawing>
      </w:r>
    </w:p>
    <w:p w14:paraId="6B73B23D" w14:textId="0B23F54C" w:rsidR="006F5299" w:rsidRPr="009A5451" w:rsidRDefault="001E61CA" w:rsidP="00F4281D">
      <w:pPr>
        <w:pStyle w:val="Caption"/>
        <w:jc w:val="center"/>
        <w:rPr>
          <w:rFonts w:eastAsia="Cambria" w:cs="Cambria"/>
          <w:b w:val="0"/>
          <w:i/>
          <w:color w:val="auto"/>
        </w:rPr>
      </w:pPr>
      <w:bookmarkStart w:id="80" w:name="_Toc218276752"/>
      <w:r w:rsidRPr="009A5451">
        <w:rPr>
          <w:b w:val="0"/>
          <w:bCs w:val="0"/>
          <w:i/>
          <w:iCs/>
          <w:color w:val="auto"/>
        </w:rPr>
        <w:t>Gambar 3.</w:t>
      </w:r>
      <w:r w:rsidRPr="009A5451">
        <w:rPr>
          <w:b w:val="0"/>
          <w:bCs w:val="0"/>
          <w:i/>
          <w:iCs/>
          <w:color w:val="auto"/>
        </w:rPr>
        <w:fldChar w:fldCharType="begin"/>
      </w:r>
      <w:r w:rsidRPr="009A5451">
        <w:rPr>
          <w:b w:val="0"/>
          <w:bCs w:val="0"/>
          <w:i/>
          <w:iCs/>
          <w:color w:val="auto"/>
        </w:rPr>
        <w:instrText xml:space="preserve"> SEQ Gambar \* ARABIC </w:instrText>
      </w:r>
      <w:r w:rsidRPr="009A5451">
        <w:rPr>
          <w:b w:val="0"/>
          <w:bCs w:val="0"/>
          <w:i/>
          <w:iCs/>
          <w:color w:val="auto"/>
        </w:rPr>
        <w:fldChar w:fldCharType="separate"/>
      </w:r>
      <w:r w:rsidR="00293190">
        <w:rPr>
          <w:b w:val="0"/>
          <w:bCs w:val="0"/>
          <w:i/>
          <w:iCs/>
          <w:noProof/>
          <w:color w:val="auto"/>
        </w:rPr>
        <w:t>15</w:t>
      </w:r>
      <w:r w:rsidRPr="009A5451">
        <w:rPr>
          <w:b w:val="0"/>
          <w:bCs w:val="0"/>
          <w:i/>
          <w:iCs/>
          <w:color w:val="auto"/>
        </w:rPr>
        <w:fldChar w:fldCharType="end"/>
      </w:r>
      <w:r w:rsidRPr="009A5451">
        <w:rPr>
          <w:b w:val="0"/>
          <w:bCs w:val="0"/>
          <w:i/>
          <w:iCs/>
          <w:color w:val="auto"/>
        </w:rPr>
        <w:t xml:space="preserve"> Environmen</w:t>
      </w:r>
      <w:r w:rsidR="00F4281D" w:rsidRPr="009A5451">
        <w:rPr>
          <w:b w:val="0"/>
          <w:bCs w:val="0"/>
          <w:i/>
          <w:iCs/>
          <w:color w:val="auto"/>
        </w:rPr>
        <w:t>t</w:t>
      </w:r>
      <w:r w:rsidRPr="009A5451">
        <w:rPr>
          <w:b w:val="0"/>
          <w:bCs w:val="0"/>
          <w:i/>
          <w:iCs/>
          <w:color w:val="auto"/>
        </w:rPr>
        <w:t xml:space="preserve"> Docker</w:t>
      </w:r>
      <w:bookmarkEnd w:id="80"/>
    </w:p>
    <w:p w14:paraId="1D2243CF" w14:textId="0BF4737E" w:rsidR="008B2A7C" w:rsidRPr="009A5451" w:rsidRDefault="0018077D" w:rsidP="00391501">
      <w:pPr>
        <w:pStyle w:val="NormalWeb"/>
        <w:jc w:val="both"/>
        <w:rPr>
          <w:rFonts w:asciiTheme="minorHAnsi" w:hAnsiTheme="minorHAnsi"/>
          <w:sz w:val="22"/>
          <w:szCs w:val="22"/>
        </w:rPr>
      </w:pPr>
      <w:r w:rsidRPr="009A5451">
        <w:rPr>
          <w:rFonts w:asciiTheme="minorHAnsi" w:hAnsiTheme="minorHAnsi"/>
          <w:sz w:val="22"/>
          <w:szCs w:val="22"/>
        </w:rPr>
        <w:t>Tampilan Docker Desktop atau terminal yang menunjukkan status container (</w:t>
      </w:r>
      <w:r w:rsidRPr="009A5451">
        <w:rPr>
          <w:rFonts w:asciiTheme="minorHAnsi" w:hAnsiTheme="minorHAnsi"/>
          <w:i/>
          <w:sz w:val="22"/>
          <w:szCs w:val="22"/>
        </w:rPr>
        <w:t>airflow-scheduler, airflow-webserver, minio, postgres, metabase</w:t>
      </w:r>
      <w:r w:rsidRPr="009A5451">
        <w:rPr>
          <w:rFonts w:asciiTheme="minorHAnsi" w:hAnsiTheme="minorHAnsi"/>
          <w:sz w:val="22"/>
          <w:szCs w:val="22"/>
        </w:rPr>
        <w:t>) dalam keadaan '</w:t>
      </w:r>
      <w:r w:rsidRPr="009A5451">
        <w:rPr>
          <w:rFonts w:asciiTheme="minorHAnsi" w:hAnsiTheme="minorHAnsi"/>
          <w:i/>
          <w:sz w:val="22"/>
          <w:szCs w:val="22"/>
        </w:rPr>
        <w:t>Running</w:t>
      </w:r>
      <w:r w:rsidRPr="009A5451">
        <w:rPr>
          <w:rFonts w:asciiTheme="minorHAnsi" w:hAnsiTheme="minorHAnsi"/>
          <w:sz w:val="22"/>
          <w:szCs w:val="22"/>
        </w:rPr>
        <w:t>'.</w:t>
      </w:r>
    </w:p>
    <w:p w14:paraId="040FBCAB" w14:textId="064788B6" w:rsidR="00992EB1" w:rsidRPr="009A5451" w:rsidRDefault="00992EB1" w:rsidP="43DFE323">
      <w:pPr>
        <w:pStyle w:val="Heading2"/>
        <w:numPr>
          <w:ilvl w:val="1"/>
          <w:numId w:val="15"/>
        </w:numPr>
        <w:ind w:left="0" w:firstLine="0"/>
        <w:jc w:val="both"/>
        <w:rPr>
          <w:rFonts w:cs="Times New Roman"/>
        </w:rPr>
      </w:pPr>
      <w:bookmarkStart w:id="81" w:name="_Toc217252327"/>
      <w:bookmarkStart w:id="82" w:name="_Toc218276647"/>
      <w:r w:rsidRPr="43DFE323">
        <w:rPr>
          <w:rFonts w:cs="Times New Roman"/>
        </w:rPr>
        <w:t>Implementasi Data Storage</w:t>
      </w:r>
      <w:bookmarkEnd w:id="81"/>
      <w:bookmarkEnd w:id="82"/>
    </w:p>
    <w:p w14:paraId="1121DB3D" w14:textId="4D75B1E6" w:rsidR="008B2A7C" w:rsidRPr="009A5451" w:rsidRDefault="008B2A7C" w:rsidP="003B52DB">
      <w:pPr>
        <w:ind w:firstLine="720"/>
      </w:pPr>
      <w:r w:rsidRPr="009A5451">
        <w:t>Arsitektur penyimpanan memisahkan komputasi dan penyimpanan dengan membagi Data Lake ke dalam beberapa zona logika.</w:t>
      </w:r>
    </w:p>
    <w:p w14:paraId="3BD8D320" w14:textId="40A4755C" w:rsidR="00992EB1" w:rsidRPr="009A5451" w:rsidRDefault="00992EB1" w:rsidP="43DFE323">
      <w:pPr>
        <w:pStyle w:val="Heading3"/>
        <w:numPr>
          <w:ilvl w:val="2"/>
          <w:numId w:val="15"/>
        </w:numPr>
        <w:ind w:left="709" w:firstLine="0"/>
        <w:jc w:val="both"/>
        <w:rPr>
          <w:rFonts w:asciiTheme="minorHAnsi" w:hAnsiTheme="minorHAnsi" w:cs="Times New Roman"/>
          <w:color w:val="auto"/>
        </w:rPr>
      </w:pPr>
      <w:bookmarkStart w:id="83" w:name="_Toc217252328"/>
      <w:bookmarkStart w:id="84" w:name="_Toc218276648"/>
      <w:r w:rsidRPr="43DFE323">
        <w:rPr>
          <w:rFonts w:asciiTheme="minorHAnsi" w:hAnsiTheme="minorHAnsi" w:cs="Times New Roman"/>
          <w:color w:val="auto"/>
        </w:rPr>
        <w:t>Konfigurasi Arsitektur Medallion (MinIO)</w:t>
      </w:r>
      <w:bookmarkEnd w:id="83"/>
      <w:bookmarkEnd w:id="84"/>
    </w:p>
    <w:p w14:paraId="7AAC9BEC" w14:textId="77777777" w:rsidR="00065C34" w:rsidRPr="009A5451" w:rsidRDefault="00065C34" w:rsidP="009A5451">
      <w:pPr>
        <w:pStyle w:val="NormalWeb"/>
        <w:spacing w:before="0" w:beforeAutospacing="0"/>
        <w:ind w:left="720" w:firstLine="720"/>
        <w:jc w:val="both"/>
        <w:rPr>
          <w:rFonts w:asciiTheme="minorHAnsi" w:hAnsiTheme="minorHAnsi"/>
          <w:sz w:val="22"/>
          <w:szCs w:val="22"/>
          <w:lang w:val="en-US"/>
        </w:rPr>
      </w:pPr>
      <w:r w:rsidRPr="009A5451">
        <w:rPr>
          <w:rFonts w:asciiTheme="minorHAnsi" w:hAnsiTheme="minorHAnsi"/>
          <w:sz w:val="22"/>
          <w:szCs w:val="22"/>
          <w:lang w:val="en-US"/>
        </w:rPr>
        <w:t xml:space="preserve">Penyimpanan data pada MinIO mengadopsi pola Arsitektur Medallion untuk menjamin kualitas dan integritas data di setiap tahap pemrosesan. Inisialisasi lingkungan penyimpanan dilakukan secara otomatis melalui layanan createbuckets, yang memanfaatkan </w:t>
      </w:r>
      <w:r w:rsidRPr="009A5451">
        <w:rPr>
          <w:rFonts w:asciiTheme="minorHAnsi" w:hAnsiTheme="minorHAnsi"/>
          <w:i/>
          <w:iCs/>
          <w:sz w:val="22"/>
          <w:szCs w:val="22"/>
          <w:lang w:val="en-US"/>
        </w:rPr>
        <w:t>MinIO Client</w:t>
      </w:r>
      <w:r w:rsidRPr="009A5451">
        <w:rPr>
          <w:rFonts w:asciiTheme="minorHAnsi" w:hAnsiTheme="minorHAnsi"/>
          <w:sz w:val="22"/>
          <w:szCs w:val="22"/>
          <w:lang w:val="en-US"/>
        </w:rPr>
        <w:t xml:space="preserve"> (mc) untuk membuat struktur </w:t>
      </w:r>
      <w:r w:rsidRPr="009A5451">
        <w:rPr>
          <w:rFonts w:asciiTheme="minorHAnsi" w:hAnsiTheme="minorHAnsi"/>
          <w:i/>
          <w:iCs/>
          <w:sz w:val="22"/>
          <w:szCs w:val="22"/>
          <w:lang w:val="en-US"/>
        </w:rPr>
        <w:t>bucket</w:t>
      </w:r>
      <w:r w:rsidRPr="009A5451">
        <w:rPr>
          <w:rFonts w:asciiTheme="minorHAnsi" w:hAnsiTheme="minorHAnsi"/>
          <w:sz w:val="22"/>
          <w:szCs w:val="22"/>
          <w:lang w:val="en-US"/>
        </w:rPr>
        <w:t xml:space="preserve"> yang diperlukan segera setelah layanan utama aktif.</w:t>
      </w:r>
    </w:p>
    <w:p w14:paraId="13BF29C1" w14:textId="702ABDA4" w:rsidR="00FD4CEB" w:rsidRPr="009A5451" w:rsidRDefault="00504C14" w:rsidP="00AF63EA">
      <w:pPr>
        <w:pStyle w:val="NormalWeb"/>
        <w:spacing w:after="0" w:afterAutospacing="0"/>
        <w:ind w:left="426"/>
        <w:jc w:val="center"/>
        <w:rPr>
          <w:rFonts w:asciiTheme="minorHAnsi" w:hAnsiTheme="minorHAnsi"/>
          <w:sz w:val="22"/>
          <w:szCs w:val="22"/>
        </w:rPr>
      </w:pPr>
      <w:r w:rsidRPr="009A5451">
        <w:rPr>
          <w:rFonts w:asciiTheme="minorHAnsi" w:hAnsiTheme="minorHAnsi"/>
          <w:noProof/>
        </w:rPr>
        <w:drawing>
          <wp:inline distT="0" distB="0" distL="0" distR="0" wp14:anchorId="43B483A3" wp14:editId="07BCB45E">
            <wp:extent cx="4483100" cy="2309251"/>
            <wp:effectExtent l="0" t="0" r="0" b="0"/>
            <wp:docPr id="13564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395" name=""/>
                    <pic:cNvPicPr/>
                  </pic:nvPicPr>
                  <pic:blipFill>
                    <a:blip r:embed="rId25"/>
                    <a:stretch>
                      <a:fillRect/>
                    </a:stretch>
                  </pic:blipFill>
                  <pic:spPr>
                    <a:xfrm>
                      <a:off x="0" y="0"/>
                      <a:ext cx="4540491" cy="2338813"/>
                    </a:xfrm>
                    <a:prstGeom prst="rect">
                      <a:avLst/>
                    </a:prstGeom>
                  </pic:spPr>
                </pic:pic>
              </a:graphicData>
            </a:graphic>
          </wp:inline>
        </w:drawing>
      </w:r>
    </w:p>
    <w:p w14:paraId="10A42BAA" w14:textId="2B31BED5" w:rsidR="003B52DB" w:rsidRPr="009A5451" w:rsidRDefault="00360436" w:rsidP="00AF63EA">
      <w:pPr>
        <w:pStyle w:val="NormalWeb"/>
        <w:spacing w:before="240" w:beforeAutospacing="0"/>
        <w:ind w:left="426"/>
        <w:jc w:val="center"/>
        <w:rPr>
          <w:rFonts w:asciiTheme="minorHAnsi" w:hAnsiTheme="minorHAnsi"/>
          <w:sz w:val="22"/>
          <w:szCs w:val="22"/>
        </w:rPr>
      </w:pPr>
      <w:bookmarkStart w:id="85" w:name="_Toc218276753"/>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16</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C8776A" w:rsidRPr="009A5451">
        <w:rPr>
          <w:rFonts w:asciiTheme="minorHAnsi" w:hAnsiTheme="minorHAnsi"/>
          <w:i/>
          <w:iCs/>
          <w:sz w:val="18"/>
          <w:szCs w:val="18"/>
        </w:rPr>
        <w:t>Otomasi Pembuatan Bucket MinIO</w:t>
      </w:r>
      <w:bookmarkEnd w:id="85"/>
    </w:p>
    <w:p w14:paraId="69DCE3E9" w14:textId="77777777" w:rsidR="008B2A7C" w:rsidRPr="009A5451" w:rsidRDefault="008B2A7C" w:rsidP="00DA73AE">
      <w:pPr>
        <w:pStyle w:val="NormalWeb"/>
        <w:numPr>
          <w:ilvl w:val="0"/>
          <w:numId w:val="25"/>
        </w:numPr>
        <w:ind w:left="1134"/>
        <w:rPr>
          <w:rFonts w:asciiTheme="minorHAnsi" w:hAnsiTheme="minorHAnsi"/>
          <w:sz w:val="22"/>
          <w:szCs w:val="22"/>
        </w:rPr>
      </w:pPr>
      <w:r w:rsidRPr="009A5451">
        <w:rPr>
          <w:rFonts w:asciiTheme="minorHAnsi" w:hAnsiTheme="minorHAnsi"/>
          <w:b/>
          <w:bCs/>
          <w:sz w:val="22"/>
          <w:szCs w:val="22"/>
        </w:rPr>
        <w:t>Raw Zone (</w:t>
      </w:r>
      <w:r w:rsidRPr="009A5451">
        <w:rPr>
          <w:rStyle w:val="HTMLCode"/>
          <w:rFonts w:asciiTheme="minorHAnsi" w:hAnsiTheme="minorHAnsi" w:cs="Times New Roman"/>
          <w:b/>
          <w:bCs/>
          <w:sz w:val="22"/>
          <w:szCs w:val="22"/>
        </w:rPr>
        <w:t>raw-zone</w:t>
      </w:r>
      <w:r w:rsidRPr="009A5451">
        <w:rPr>
          <w:rFonts w:asciiTheme="minorHAnsi" w:hAnsiTheme="minorHAnsi"/>
          <w:b/>
          <w:bCs/>
          <w:sz w:val="22"/>
          <w:szCs w:val="22"/>
        </w:rPr>
        <w:t>)</w:t>
      </w:r>
      <w:r w:rsidRPr="009A5451">
        <w:rPr>
          <w:rFonts w:asciiTheme="minorHAnsi" w:hAnsiTheme="minorHAnsi"/>
          <w:sz w:val="22"/>
          <w:szCs w:val="22"/>
        </w:rPr>
        <w:t>: Menyimpan data mentah asli dari sumber eksternal tanpa modifikasi.</w:t>
      </w:r>
    </w:p>
    <w:p w14:paraId="5A203E2E" w14:textId="77777777" w:rsidR="008B2A7C" w:rsidRPr="009A5451" w:rsidRDefault="008B2A7C" w:rsidP="00DA73AE">
      <w:pPr>
        <w:pStyle w:val="NormalWeb"/>
        <w:numPr>
          <w:ilvl w:val="0"/>
          <w:numId w:val="25"/>
        </w:numPr>
        <w:ind w:left="1134"/>
        <w:rPr>
          <w:rFonts w:asciiTheme="minorHAnsi" w:hAnsiTheme="minorHAnsi"/>
          <w:sz w:val="22"/>
          <w:szCs w:val="22"/>
        </w:rPr>
      </w:pPr>
      <w:r w:rsidRPr="009A5451">
        <w:rPr>
          <w:rFonts w:asciiTheme="minorHAnsi" w:hAnsiTheme="minorHAnsi"/>
          <w:b/>
          <w:bCs/>
          <w:sz w:val="22"/>
          <w:szCs w:val="22"/>
        </w:rPr>
        <w:t>Clean Zone (</w:t>
      </w:r>
      <w:r w:rsidRPr="009A5451">
        <w:rPr>
          <w:rStyle w:val="HTMLCode"/>
          <w:rFonts w:asciiTheme="minorHAnsi" w:hAnsiTheme="minorHAnsi" w:cs="Times New Roman"/>
          <w:b/>
          <w:bCs/>
          <w:sz w:val="22"/>
          <w:szCs w:val="22"/>
        </w:rPr>
        <w:t>clean-zone</w:t>
      </w:r>
      <w:r w:rsidRPr="009A5451">
        <w:rPr>
          <w:rFonts w:asciiTheme="minorHAnsi" w:hAnsiTheme="minorHAnsi"/>
          <w:b/>
          <w:bCs/>
          <w:sz w:val="22"/>
          <w:szCs w:val="22"/>
        </w:rPr>
        <w:t>)</w:t>
      </w:r>
      <w:r w:rsidRPr="009A5451">
        <w:rPr>
          <w:rFonts w:asciiTheme="minorHAnsi" w:hAnsiTheme="minorHAnsi"/>
          <w:sz w:val="22"/>
          <w:szCs w:val="22"/>
        </w:rPr>
        <w:t>: Menyimpan data yang telah dibersihkan, divalidasi, dan dikonversi ke format Delta Lake.</w:t>
      </w:r>
    </w:p>
    <w:p w14:paraId="21FE5111" w14:textId="77777777" w:rsidR="008B2A7C" w:rsidRPr="009A5451" w:rsidRDefault="008B2A7C" w:rsidP="00DA73AE">
      <w:pPr>
        <w:pStyle w:val="NormalWeb"/>
        <w:numPr>
          <w:ilvl w:val="0"/>
          <w:numId w:val="25"/>
        </w:numPr>
        <w:ind w:left="1134"/>
        <w:rPr>
          <w:rFonts w:asciiTheme="minorHAnsi" w:hAnsiTheme="minorHAnsi"/>
          <w:sz w:val="22"/>
          <w:szCs w:val="22"/>
        </w:rPr>
      </w:pPr>
      <w:r w:rsidRPr="009A5451">
        <w:rPr>
          <w:rFonts w:asciiTheme="minorHAnsi" w:hAnsiTheme="minorHAnsi"/>
          <w:b/>
          <w:bCs/>
          <w:sz w:val="22"/>
          <w:szCs w:val="22"/>
        </w:rPr>
        <w:lastRenderedPageBreak/>
        <w:t>Curated Zone (</w:t>
      </w:r>
      <w:r w:rsidRPr="009A5451">
        <w:rPr>
          <w:rStyle w:val="HTMLCode"/>
          <w:rFonts w:asciiTheme="minorHAnsi" w:hAnsiTheme="minorHAnsi" w:cs="Times New Roman"/>
          <w:b/>
          <w:bCs/>
          <w:sz w:val="22"/>
          <w:szCs w:val="22"/>
        </w:rPr>
        <w:t>curated-zone</w:t>
      </w:r>
      <w:r w:rsidRPr="009A5451">
        <w:rPr>
          <w:rFonts w:asciiTheme="minorHAnsi" w:hAnsiTheme="minorHAnsi"/>
          <w:b/>
          <w:bCs/>
          <w:sz w:val="22"/>
          <w:szCs w:val="22"/>
        </w:rPr>
        <w:t>)</w:t>
      </w:r>
      <w:r w:rsidRPr="009A5451">
        <w:rPr>
          <w:rFonts w:asciiTheme="minorHAnsi" w:hAnsiTheme="minorHAnsi"/>
          <w:sz w:val="22"/>
          <w:szCs w:val="22"/>
        </w:rPr>
        <w:t>: Menyimpan hasil agregasi dan keluaran logika preskriptif dalam format Delta Lake serta log kalkulasi dalam format CSV.</w:t>
      </w:r>
    </w:p>
    <w:p w14:paraId="3A2B5F55" w14:textId="54CCD75B" w:rsidR="00F4281D" w:rsidRPr="009A5451" w:rsidRDefault="00F4281D" w:rsidP="00AF63EA">
      <w:pPr>
        <w:pStyle w:val="NormalWeb"/>
        <w:spacing w:after="0" w:afterAutospacing="0"/>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516EB0FF" wp14:editId="1E8918E8">
            <wp:extent cx="1593266" cy="2416752"/>
            <wp:effectExtent l="0" t="0" r="6985" b="3175"/>
            <wp:docPr id="159629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94972" name=""/>
                    <pic:cNvPicPr/>
                  </pic:nvPicPr>
                  <pic:blipFill>
                    <a:blip r:embed="rId26"/>
                    <a:stretch>
                      <a:fillRect/>
                    </a:stretch>
                  </pic:blipFill>
                  <pic:spPr>
                    <a:xfrm>
                      <a:off x="0" y="0"/>
                      <a:ext cx="1595695" cy="2420437"/>
                    </a:xfrm>
                    <a:prstGeom prst="rect">
                      <a:avLst/>
                    </a:prstGeom>
                  </pic:spPr>
                </pic:pic>
              </a:graphicData>
            </a:graphic>
          </wp:inline>
        </w:drawing>
      </w:r>
    </w:p>
    <w:p w14:paraId="61751425" w14:textId="2020D4EA" w:rsidR="00F51BCF" w:rsidRPr="009A5451" w:rsidRDefault="00CB37E3" w:rsidP="00AF63EA">
      <w:pPr>
        <w:pStyle w:val="Caption"/>
        <w:spacing w:before="240"/>
        <w:ind w:left="426"/>
        <w:jc w:val="center"/>
        <w:rPr>
          <w:rFonts w:eastAsia="Cambria" w:cs="Cambria"/>
          <w:b w:val="0"/>
          <w:i/>
          <w:color w:val="auto"/>
        </w:rPr>
      </w:pPr>
      <w:bookmarkStart w:id="86" w:name="_Hlk217268217"/>
      <w:bookmarkStart w:id="87" w:name="_Toc218276754"/>
      <w:r w:rsidRPr="009A5451">
        <w:rPr>
          <w:b w:val="0"/>
          <w:bCs w:val="0"/>
          <w:i/>
          <w:iCs/>
          <w:color w:val="auto"/>
        </w:rPr>
        <w:t>Gambar 3.</w:t>
      </w:r>
      <w:r w:rsidRPr="009A5451">
        <w:rPr>
          <w:b w:val="0"/>
          <w:bCs w:val="0"/>
          <w:i/>
          <w:iCs/>
          <w:color w:val="auto"/>
        </w:rPr>
        <w:fldChar w:fldCharType="begin"/>
      </w:r>
      <w:r w:rsidRPr="009A5451">
        <w:rPr>
          <w:b w:val="0"/>
          <w:bCs w:val="0"/>
          <w:i/>
          <w:iCs/>
          <w:color w:val="auto"/>
        </w:rPr>
        <w:instrText xml:space="preserve"> SEQ Gambar \* ARABIC </w:instrText>
      </w:r>
      <w:r w:rsidRPr="009A5451">
        <w:rPr>
          <w:b w:val="0"/>
          <w:bCs w:val="0"/>
          <w:i/>
          <w:iCs/>
          <w:color w:val="auto"/>
        </w:rPr>
        <w:fldChar w:fldCharType="separate"/>
      </w:r>
      <w:r w:rsidR="00293190">
        <w:rPr>
          <w:b w:val="0"/>
          <w:bCs w:val="0"/>
          <w:i/>
          <w:iCs/>
          <w:noProof/>
          <w:color w:val="auto"/>
        </w:rPr>
        <w:t>17</w:t>
      </w:r>
      <w:r w:rsidRPr="009A5451">
        <w:rPr>
          <w:b w:val="0"/>
          <w:bCs w:val="0"/>
          <w:i/>
          <w:iCs/>
          <w:color w:val="auto"/>
        </w:rPr>
        <w:fldChar w:fldCharType="end"/>
      </w:r>
      <w:bookmarkEnd w:id="86"/>
      <w:r w:rsidRPr="009A5451">
        <w:rPr>
          <w:b w:val="0"/>
          <w:bCs w:val="0"/>
          <w:i/>
          <w:iCs/>
          <w:color w:val="auto"/>
        </w:rPr>
        <w:t xml:space="preserve"> Bucket MinIO</w:t>
      </w:r>
      <w:bookmarkEnd w:id="87"/>
    </w:p>
    <w:p w14:paraId="09B76930" w14:textId="4CAA952E" w:rsidR="00992EB1" w:rsidRPr="009A5451" w:rsidRDefault="00992EB1" w:rsidP="43DFE323">
      <w:pPr>
        <w:pStyle w:val="Heading2"/>
        <w:numPr>
          <w:ilvl w:val="1"/>
          <w:numId w:val="15"/>
        </w:numPr>
        <w:spacing w:before="0"/>
        <w:ind w:left="0" w:firstLine="0"/>
        <w:jc w:val="both"/>
        <w:rPr>
          <w:rFonts w:cs="Times New Roman"/>
        </w:rPr>
      </w:pPr>
      <w:bookmarkStart w:id="88" w:name="_Toc217252329"/>
      <w:bookmarkStart w:id="89" w:name="_Toc218276649"/>
      <w:r w:rsidRPr="43DFE323">
        <w:rPr>
          <w:rFonts w:cs="Times New Roman"/>
        </w:rPr>
        <w:t>Implementasi Pemrosesan Data (ELT Pipeline)</w:t>
      </w:r>
      <w:bookmarkEnd w:id="88"/>
      <w:bookmarkEnd w:id="89"/>
    </w:p>
    <w:p w14:paraId="2DB378E9" w14:textId="6973823E" w:rsidR="000D2034" w:rsidRPr="009A5451" w:rsidRDefault="002E32BA" w:rsidP="00F14096">
      <w:pPr>
        <w:spacing w:after="0"/>
        <w:ind w:firstLine="720"/>
        <w:jc w:val="both"/>
      </w:pPr>
      <w:r w:rsidRPr="009A5451">
        <w:t>Implementasi pemrosesan data dilakukan secara bertahap mengikuti aliran data dari hulu ke hilir, memastikan data mengalami peningkatan nilai guna di setiap lapisannya.</w:t>
      </w:r>
    </w:p>
    <w:p w14:paraId="448BF5E8" w14:textId="00370F5C" w:rsidR="00992EB1" w:rsidRPr="009A5451" w:rsidRDefault="00992EB1" w:rsidP="43DFE323">
      <w:pPr>
        <w:pStyle w:val="Heading3"/>
        <w:numPr>
          <w:ilvl w:val="2"/>
          <w:numId w:val="23"/>
        </w:numPr>
        <w:spacing w:before="0"/>
        <w:ind w:left="426" w:firstLine="283"/>
        <w:jc w:val="both"/>
        <w:rPr>
          <w:rFonts w:asciiTheme="minorHAnsi" w:hAnsiTheme="minorHAnsi" w:cs="Times New Roman"/>
          <w:color w:val="auto"/>
        </w:rPr>
      </w:pPr>
      <w:bookmarkStart w:id="90" w:name="_Toc217252330"/>
      <w:bookmarkStart w:id="91" w:name="_Toc218276650"/>
      <w:r w:rsidRPr="43DFE323">
        <w:rPr>
          <w:rFonts w:asciiTheme="minorHAnsi" w:hAnsiTheme="minorHAnsi" w:cs="Times New Roman"/>
          <w:color w:val="auto"/>
        </w:rPr>
        <w:t>Raw Layer: Akuisisi Data Heterogen</w:t>
      </w:r>
      <w:bookmarkEnd w:id="90"/>
      <w:bookmarkEnd w:id="91"/>
    </w:p>
    <w:p w14:paraId="2FC43690" w14:textId="474AB4C7" w:rsidR="002E32BA" w:rsidRPr="009A5451" w:rsidRDefault="002E32BA" w:rsidP="009A5451">
      <w:pPr>
        <w:pStyle w:val="NormalWeb"/>
        <w:spacing w:before="0" w:beforeAutospacing="0"/>
        <w:ind w:left="720" w:firstLine="720"/>
        <w:jc w:val="both"/>
        <w:rPr>
          <w:rFonts w:asciiTheme="minorHAnsi" w:hAnsiTheme="minorHAnsi"/>
          <w:sz w:val="22"/>
          <w:szCs w:val="22"/>
        </w:rPr>
      </w:pPr>
      <w:r w:rsidRPr="009A5451">
        <w:rPr>
          <w:rFonts w:asciiTheme="minorHAnsi" w:hAnsiTheme="minorHAnsi"/>
          <w:sz w:val="22"/>
          <w:szCs w:val="22"/>
        </w:rPr>
        <w:t xml:space="preserve">Implementasi pada </w:t>
      </w:r>
      <w:r w:rsidRPr="009A5451">
        <w:rPr>
          <w:rFonts w:asciiTheme="minorHAnsi" w:hAnsiTheme="minorHAnsi"/>
          <w:i/>
          <w:sz w:val="22"/>
          <w:szCs w:val="22"/>
        </w:rPr>
        <w:t>Raw Layer</w:t>
      </w:r>
      <w:r w:rsidRPr="009A5451">
        <w:rPr>
          <w:rFonts w:asciiTheme="minorHAnsi" w:hAnsiTheme="minorHAnsi"/>
          <w:sz w:val="22"/>
          <w:szCs w:val="22"/>
        </w:rPr>
        <w:t xml:space="preserve"> difokuskan pada proses akuisisi data (</w:t>
      </w:r>
      <w:r w:rsidRPr="009A5451">
        <w:rPr>
          <w:rFonts w:asciiTheme="minorHAnsi" w:hAnsiTheme="minorHAnsi"/>
          <w:i/>
          <w:sz w:val="22"/>
          <w:szCs w:val="22"/>
        </w:rPr>
        <w:t>ingestion</w:t>
      </w:r>
      <w:r w:rsidRPr="009A5451">
        <w:rPr>
          <w:rFonts w:asciiTheme="minorHAnsi" w:hAnsiTheme="minorHAnsi"/>
          <w:sz w:val="22"/>
          <w:szCs w:val="22"/>
        </w:rPr>
        <w:t xml:space="preserve">) dari empat sumber data yang heterogen. Proses ini dijalankan oleh serangkaian skrip Python yang bertugas mengekstraksi data dan menyimpannya ke dalam </w:t>
      </w:r>
      <w:r w:rsidRPr="009A5451">
        <w:rPr>
          <w:rStyle w:val="HTMLCode"/>
          <w:rFonts w:asciiTheme="minorHAnsi" w:hAnsiTheme="minorHAnsi"/>
          <w:sz w:val="22"/>
          <w:szCs w:val="22"/>
        </w:rPr>
        <w:t>raw-zone</w:t>
      </w:r>
      <w:r w:rsidRPr="009A5451">
        <w:rPr>
          <w:rFonts w:asciiTheme="minorHAnsi" w:hAnsiTheme="minorHAnsi"/>
          <w:sz w:val="22"/>
          <w:szCs w:val="22"/>
        </w:rPr>
        <w:t xml:space="preserve"> tanpa mengubah konten aslinya untuk keperluan audit</w:t>
      </w:r>
      <w:r w:rsidR="00991630" w:rsidRPr="009A5451">
        <w:rPr>
          <w:rFonts w:asciiTheme="minorHAnsi" w:hAnsiTheme="minorHAnsi"/>
          <w:sz w:val="22"/>
          <w:szCs w:val="22"/>
        </w:rPr>
        <w:t>.</w:t>
      </w:r>
    </w:p>
    <w:p w14:paraId="0941759D" w14:textId="77777777" w:rsidR="0000337E" w:rsidRPr="009A5451" w:rsidRDefault="0000337E" w:rsidP="00AF63EA">
      <w:pPr>
        <w:pStyle w:val="NormalWeb"/>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3B9FB745" wp14:editId="7946A66F">
            <wp:extent cx="5195455" cy="1076660"/>
            <wp:effectExtent l="0" t="0" r="5715" b="9525"/>
            <wp:docPr id="48671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19775" name=""/>
                    <pic:cNvPicPr/>
                  </pic:nvPicPr>
                  <pic:blipFill>
                    <a:blip r:embed="rId27"/>
                    <a:stretch>
                      <a:fillRect/>
                    </a:stretch>
                  </pic:blipFill>
                  <pic:spPr>
                    <a:xfrm>
                      <a:off x="0" y="0"/>
                      <a:ext cx="5210911" cy="1079863"/>
                    </a:xfrm>
                    <a:prstGeom prst="rect">
                      <a:avLst/>
                    </a:prstGeom>
                  </pic:spPr>
                </pic:pic>
              </a:graphicData>
            </a:graphic>
          </wp:inline>
        </w:drawing>
      </w:r>
    </w:p>
    <w:p w14:paraId="44CF9544" w14:textId="6C6F2E89" w:rsidR="00C8776A" w:rsidRPr="009A5451" w:rsidRDefault="00C8776A" w:rsidP="00AF63EA">
      <w:pPr>
        <w:pStyle w:val="NormalWeb"/>
        <w:ind w:left="426"/>
        <w:jc w:val="center"/>
        <w:rPr>
          <w:rFonts w:asciiTheme="minorHAnsi" w:hAnsiTheme="minorHAnsi"/>
          <w:i/>
          <w:iCs/>
          <w:sz w:val="18"/>
          <w:szCs w:val="18"/>
        </w:rPr>
      </w:pPr>
      <w:bookmarkStart w:id="92" w:name="_Toc218276755"/>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18</w:t>
      </w:r>
      <w:r w:rsidRPr="009A5451">
        <w:rPr>
          <w:rFonts w:asciiTheme="minorHAnsi" w:hAnsiTheme="minorHAnsi"/>
          <w:b/>
          <w:bCs/>
          <w:i/>
          <w:iCs/>
          <w:sz w:val="18"/>
          <w:szCs w:val="18"/>
        </w:rPr>
        <w:fldChar w:fldCharType="end"/>
      </w:r>
      <w:r w:rsidR="00923354" w:rsidRPr="009A5451">
        <w:rPr>
          <w:rFonts w:asciiTheme="minorHAnsi" w:hAnsiTheme="minorHAnsi"/>
          <w:b/>
          <w:bCs/>
          <w:i/>
          <w:iCs/>
          <w:sz w:val="18"/>
          <w:szCs w:val="18"/>
        </w:rPr>
        <w:t xml:space="preserve"> </w:t>
      </w:r>
      <w:r w:rsidR="003F17AC" w:rsidRPr="009A5451">
        <w:rPr>
          <w:rFonts w:asciiTheme="minorHAnsi" w:hAnsiTheme="minorHAnsi"/>
          <w:i/>
          <w:iCs/>
          <w:sz w:val="18"/>
          <w:szCs w:val="18"/>
        </w:rPr>
        <w:t>Sumber Data Sheet</w:t>
      </w:r>
      <w:bookmarkEnd w:id="92"/>
    </w:p>
    <w:p w14:paraId="7E1E41F6" w14:textId="4CAB152C" w:rsidR="00CE3443" w:rsidRPr="009A5451" w:rsidRDefault="00CE3443" w:rsidP="00AF63EA">
      <w:pPr>
        <w:pStyle w:val="NormalWeb"/>
        <w:ind w:left="426"/>
        <w:jc w:val="center"/>
        <w:rPr>
          <w:rFonts w:asciiTheme="minorHAnsi" w:hAnsiTheme="minorHAnsi"/>
          <w:sz w:val="22"/>
          <w:szCs w:val="22"/>
        </w:rPr>
      </w:pPr>
      <w:r w:rsidRPr="009A5451">
        <w:rPr>
          <w:rFonts w:asciiTheme="minorHAnsi" w:hAnsiTheme="minorHAnsi"/>
          <w:noProof/>
          <w:sz w:val="22"/>
          <w:szCs w:val="22"/>
        </w:rPr>
        <w:lastRenderedPageBreak/>
        <w:drawing>
          <wp:inline distT="0" distB="0" distL="0" distR="0" wp14:anchorId="5A582135" wp14:editId="0CA992F0">
            <wp:extent cx="4258064" cy="2396568"/>
            <wp:effectExtent l="0" t="0" r="9525" b="3810"/>
            <wp:docPr id="141162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7171" name=""/>
                    <pic:cNvPicPr/>
                  </pic:nvPicPr>
                  <pic:blipFill>
                    <a:blip r:embed="rId28"/>
                    <a:stretch>
                      <a:fillRect/>
                    </a:stretch>
                  </pic:blipFill>
                  <pic:spPr>
                    <a:xfrm>
                      <a:off x="0" y="0"/>
                      <a:ext cx="4264945" cy="2400441"/>
                    </a:xfrm>
                    <a:prstGeom prst="rect">
                      <a:avLst/>
                    </a:prstGeom>
                  </pic:spPr>
                </pic:pic>
              </a:graphicData>
            </a:graphic>
          </wp:inline>
        </w:drawing>
      </w:r>
    </w:p>
    <w:p w14:paraId="4233CFD1" w14:textId="46DBBAA0" w:rsidR="00C8776A" w:rsidRPr="009A5451" w:rsidRDefault="00C8776A" w:rsidP="00AF63EA">
      <w:pPr>
        <w:pStyle w:val="NormalWeb"/>
        <w:ind w:left="426" w:firstLine="720"/>
        <w:jc w:val="center"/>
        <w:rPr>
          <w:rFonts w:asciiTheme="minorHAnsi" w:hAnsiTheme="minorHAnsi"/>
          <w:i/>
          <w:iCs/>
          <w:sz w:val="18"/>
          <w:szCs w:val="18"/>
        </w:rPr>
      </w:pPr>
      <w:bookmarkStart w:id="93" w:name="_Toc218276756"/>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19</w:t>
      </w:r>
      <w:r w:rsidRPr="009A5451">
        <w:rPr>
          <w:rFonts w:asciiTheme="minorHAnsi" w:hAnsiTheme="minorHAnsi"/>
          <w:b/>
          <w:bCs/>
          <w:i/>
          <w:iCs/>
          <w:sz w:val="18"/>
          <w:szCs w:val="18"/>
        </w:rPr>
        <w:fldChar w:fldCharType="end"/>
      </w:r>
      <w:r w:rsidR="003F17AC" w:rsidRPr="009A5451">
        <w:rPr>
          <w:rFonts w:asciiTheme="minorHAnsi" w:hAnsiTheme="minorHAnsi"/>
          <w:b/>
          <w:bCs/>
          <w:i/>
          <w:iCs/>
          <w:sz w:val="18"/>
          <w:szCs w:val="18"/>
        </w:rPr>
        <w:t xml:space="preserve"> </w:t>
      </w:r>
      <w:r w:rsidR="003F17AC" w:rsidRPr="009A5451">
        <w:rPr>
          <w:rFonts w:asciiTheme="minorHAnsi" w:hAnsiTheme="minorHAnsi"/>
          <w:i/>
          <w:iCs/>
          <w:sz w:val="18"/>
          <w:szCs w:val="18"/>
        </w:rPr>
        <w:t>Fungsi Membaca Sheet</w:t>
      </w:r>
      <w:bookmarkEnd w:id="93"/>
    </w:p>
    <w:p w14:paraId="35B3B58D" w14:textId="77777777" w:rsidR="00B23119" w:rsidRPr="009A5451" w:rsidRDefault="00B23119" w:rsidP="00AF63EA">
      <w:pPr>
        <w:pStyle w:val="NormalWeb"/>
        <w:ind w:left="426" w:firstLine="720"/>
        <w:jc w:val="both"/>
        <w:rPr>
          <w:rFonts w:asciiTheme="minorHAnsi" w:hAnsiTheme="minorHAnsi"/>
          <w:sz w:val="22"/>
          <w:szCs w:val="22"/>
        </w:rPr>
      </w:pPr>
      <w:r w:rsidRPr="009A5451">
        <w:rPr>
          <w:rFonts w:asciiTheme="minorHAnsi" w:hAnsiTheme="minorHAnsi"/>
          <w:sz w:val="22"/>
          <w:szCs w:val="22"/>
        </w:rPr>
        <w:t>Pada proses akuisisi data dari Google Sheets, sistem menggunakan skrip Python untuk menarik data aktivitas manual dan preferensi pengguna. Secara teknis, skrip memanggil URL spreadsheet yang telah diformat untuk ekspor CSV, kemudian data tersebut dibaca ke dalam dataframe Pandas. Alih-alih menyimpan file secara fisik di penyimpanan lokal yang bersifat sementara, data dialirkan melalui io.StringIO ke dalam memori, lalu diunggah langsung ke bucket MinIO menggunakan perintah s3.put_object. Metode ini meningkatkan efisiensi proses karena meminimalkan operasi input/output pada disk.</w:t>
      </w:r>
    </w:p>
    <w:p w14:paraId="6BFB376D" w14:textId="46B55611" w:rsidR="00D62BB3" w:rsidRPr="009A5451" w:rsidRDefault="00355E78" w:rsidP="00AF63EA">
      <w:pPr>
        <w:pStyle w:val="NormalWeb"/>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57DD2C52" wp14:editId="7342551D">
            <wp:extent cx="3807504" cy="1906270"/>
            <wp:effectExtent l="0" t="0" r="2540" b="0"/>
            <wp:docPr id="214620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09850" name=""/>
                    <pic:cNvPicPr/>
                  </pic:nvPicPr>
                  <pic:blipFill>
                    <a:blip r:embed="rId29"/>
                    <a:stretch>
                      <a:fillRect/>
                    </a:stretch>
                  </pic:blipFill>
                  <pic:spPr>
                    <a:xfrm>
                      <a:off x="0" y="0"/>
                      <a:ext cx="3813294" cy="1909169"/>
                    </a:xfrm>
                    <a:prstGeom prst="rect">
                      <a:avLst/>
                    </a:prstGeom>
                  </pic:spPr>
                </pic:pic>
              </a:graphicData>
            </a:graphic>
          </wp:inline>
        </w:drawing>
      </w:r>
    </w:p>
    <w:p w14:paraId="2693228F" w14:textId="52EF6F8B" w:rsidR="005A5590" w:rsidRPr="009A5451" w:rsidRDefault="005A5590" w:rsidP="00AF63EA">
      <w:pPr>
        <w:pStyle w:val="NormalWeb"/>
        <w:ind w:left="426"/>
        <w:jc w:val="center"/>
        <w:rPr>
          <w:rFonts w:asciiTheme="minorHAnsi" w:hAnsiTheme="minorHAnsi"/>
          <w:sz w:val="22"/>
          <w:szCs w:val="22"/>
        </w:rPr>
      </w:pPr>
      <w:bookmarkStart w:id="94" w:name="_Toc218276757"/>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20</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Ingest Api</w:t>
      </w:r>
      <w:bookmarkEnd w:id="94"/>
    </w:p>
    <w:p w14:paraId="5424E589" w14:textId="62DDEC11" w:rsidR="009A5649" w:rsidRPr="009A5451" w:rsidRDefault="009A5649" w:rsidP="00AF63EA">
      <w:pPr>
        <w:pStyle w:val="NormalWeb"/>
        <w:ind w:left="426" w:firstLine="720"/>
        <w:jc w:val="both"/>
        <w:rPr>
          <w:rFonts w:asciiTheme="minorHAnsi" w:hAnsiTheme="minorHAnsi"/>
          <w:sz w:val="22"/>
          <w:szCs w:val="22"/>
        </w:rPr>
      </w:pPr>
      <w:r w:rsidRPr="009A5451">
        <w:rPr>
          <w:rFonts w:asciiTheme="minorHAnsi" w:hAnsiTheme="minorHAnsi"/>
          <w:sz w:val="22"/>
          <w:szCs w:val="22"/>
        </w:rPr>
        <w:t>Data yang berasal dari Web API, seperti informasi cuaca dari BMKG dan kualitas udara dari AQICN, sistem mempertahankan format JSON. Langkah ini sangat krusial karena data API seringkali memiliki struktur hierarkis atau bersarang (nested) yang kompleks. Dengan menyimpan format asli JSON ke dalam jalur folder api/, integritas struktur data tetap terjaga sebelum nantinya diparsing menjadi tabel relasional di tahap Bronze atau Silver. Hal ini memungkinkan sistem untuk tetap fleksibel jika di masa depan terdapat perubahan skema dari penyedia API.</w:t>
      </w:r>
    </w:p>
    <w:p w14:paraId="18360C1E" w14:textId="22722A95" w:rsidR="00D62BB3" w:rsidRPr="009A5451" w:rsidRDefault="00131998" w:rsidP="00AF63EA">
      <w:pPr>
        <w:pStyle w:val="NormalWeb"/>
        <w:ind w:left="426"/>
        <w:jc w:val="center"/>
        <w:rPr>
          <w:rFonts w:asciiTheme="minorHAnsi" w:hAnsiTheme="minorHAnsi"/>
          <w:sz w:val="22"/>
          <w:szCs w:val="22"/>
        </w:rPr>
      </w:pPr>
      <w:r w:rsidRPr="009A5451">
        <w:rPr>
          <w:rFonts w:asciiTheme="minorHAnsi" w:hAnsiTheme="minorHAnsi"/>
          <w:noProof/>
          <w:sz w:val="22"/>
          <w:szCs w:val="22"/>
        </w:rPr>
        <w:lastRenderedPageBreak/>
        <w:drawing>
          <wp:inline distT="0" distB="0" distL="0" distR="0" wp14:anchorId="10D85BE4" wp14:editId="6285EB73">
            <wp:extent cx="3956050" cy="3015878"/>
            <wp:effectExtent l="0" t="0" r="6350" b="0"/>
            <wp:docPr id="91343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8956" name=""/>
                    <pic:cNvPicPr/>
                  </pic:nvPicPr>
                  <pic:blipFill>
                    <a:blip r:embed="rId30"/>
                    <a:stretch>
                      <a:fillRect/>
                    </a:stretch>
                  </pic:blipFill>
                  <pic:spPr>
                    <a:xfrm>
                      <a:off x="0" y="0"/>
                      <a:ext cx="3957465" cy="3016957"/>
                    </a:xfrm>
                    <a:prstGeom prst="rect">
                      <a:avLst/>
                    </a:prstGeom>
                  </pic:spPr>
                </pic:pic>
              </a:graphicData>
            </a:graphic>
          </wp:inline>
        </w:drawing>
      </w:r>
    </w:p>
    <w:p w14:paraId="404AA1E2" w14:textId="534DE218" w:rsidR="005A5590" w:rsidRPr="009A5451" w:rsidRDefault="005A5590" w:rsidP="00AF63EA">
      <w:pPr>
        <w:pStyle w:val="NormalWeb"/>
        <w:ind w:left="426"/>
        <w:jc w:val="center"/>
        <w:rPr>
          <w:rFonts w:asciiTheme="minorHAnsi" w:hAnsiTheme="minorHAnsi"/>
          <w:sz w:val="22"/>
          <w:szCs w:val="22"/>
        </w:rPr>
      </w:pPr>
      <w:bookmarkStart w:id="95" w:name="_Toc218276758"/>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21</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 xml:space="preserve">Ingest </w:t>
      </w:r>
      <w:r w:rsidRPr="009A5451">
        <w:rPr>
          <w:rFonts w:asciiTheme="minorHAnsi" w:hAnsiTheme="minorHAnsi"/>
          <w:i/>
          <w:iCs/>
          <w:sz w:val="18"/>
          <w:szCs w:val="18"/>
        </w:rPr>
        <w:t>SQL</w:t>
      </w:r>
      <w:bookmarkEnd w:id="95"/>
    </w:p>
    <w:p w14:paraId="089E7BA1" w14:textId="7C1BCD21" w:rsidR="00780D04" w:rsidRPr="009A5451" w:rsidRDefault="00780D04" w:rsidP="00AF63EA">
      <w:pPr>
        <w:pStyle w:val="NormalWeb"/>
        <w:ind w:left="426" w:firstLine="720"/>
        <w:jc w:val="both"/>
        <w:rPr>
          <w:rFonts w:asciiTheme="minorHAnsi" w:hAnsiTheme="minorHAnsi"/>
          <w:sz w:val="22"/>
          <w:szCs w:val="22"/>
        </w:rPr>
      </w:pPr>
      <w:r w:rsidRPr="009A5451">
        <w:rPr>
          <w:rFonts w:asciiTheme="minorHAnsi" w:hAnsiTheme="minorHAnsi"/>
          <w:sz w:val="22"/>
          <w:szCs w:val="22"/>
        </w:rPr>
        <w:t>Data dari Database Operasional, ekstraksi dilakukan dengan kueri SQL melalui pustaka SQLAlchemy. Data yang berhasil ditarik kemudian dikonversi menjadi format CSV di dalam memori menggunakan io.BytesIO. Penggunaan format CSV untuk data SQL ditujukan untuk standarisasi data tabular, sehingga memudahkan proses integrasi dengan data yang berasal dari Google Sheets. Semua hasil ekstraksi ini diarahkan ke jalur folder sql/ di dalam bucket raw-zone.</w:t>
      </w:r>
    </w:p>
    <w:p w14:paraId="3DB03173" w14:textId="6C2EA7C8" w:rsidR="00216A0E" w:rsidRPr="009A5451" w:rsidRDefault="00216A0E" w:rsidP="00AF63EA">
      <w:pPr>
        <w:pStyle w:val="NormalWeb"/>
        <w:spacing w:after="0" w:afterAutospacing="0"/>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690B2E36" wp14:editId="6CF8C726">
            <wp:extent cx="4939146" cy="2312775"/>
            <wp:effectExtent l="0" t="0" r="0" b="0"/>
            <wp:docPr id="15790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11264" name=""/>
                    <pic:cNvPicPr/>
                  </pic:nvPicPr>
                  <pic:blipFill>
                    <a:blip r:embed="rId31"/>
                    <a:stretch>
                      <a:fillRect/>
                    </a:stretch>
                  </pic:blipFill>
                  <pic:spPr>
                    <a:xfrm>
                      <a:off x="0" y="0"/>
                      <a:ext cx="4941559" cy="2313905"/>
                    </a:xfrm>
                    <a:prstGeom prst="rect">
                      <a:avLst/>
                    </a:prstGeom>
                  </pic:spPr>
                </pic:pic>
              </a:graphicData>
            </a:graphic>
          </wp:inline>
        </w:drawing>
      </w:r>
    </w:p>
    <w:p w14:paraId="15DDABD3" w14:textId="0D838377" w:rsidR="00216A0E" w:rsidRPr="009A5451" w:rsidRDefault="00216A0E" w:rsidP="00AF63EA">
      <w:pPr>
        <w:pStyle w:val="Caption"/>
        <w:spacing w:before="240" w:after="0"/>
        <w:ind w:left="426"/>
        <w:jc w:val="center"/>
        <w:rPr>
          <w:b w:val="0"/>
          <w:bCs w:val="0"/>
          <w:i/>
          <w:iCs/>
          <w:color w:val="auto"/>
        </w:rPr>
      </w:pPr>
      <w:bookmarkStart w:id="96" w:name="_Toc218276759"/>
      <w:r w:rsidRPr="009A5451">
        <w:rPr>
          <w:b w:val="0"/>
          <w:bCs w:val="0"/>
          <w:i/>
          <w:iCs/>
          <w:color w:val="auto"/>
        </w:rPr>
        <w:t>Gambar 3.</w:t>
      </w:r>
      <w:r w:rsidRPr="009A5451">
        <w:rPr>
          <w:b w:val="0"/>
          <w:bCs w:val="0"/>
          <w:i/>
          <w:iCs/>
          <w:color w:val="auto"/>
        </w:rPr>
        <w:fldChar w:fldCharType="begin"/>
      </w:r>
      <w:r w:rsidRPr="009A5451">
        <w:rPr>
          <w:b w:val="0"/>
          <w:bCs w:val="0"/>
          <w:i/>
          <w:iCs/>
          <w:color w:val="auto"/>
        </w:rPr>
        <w:instrText xml:space="preserve"> SEQ Gambar \* ARABIC </w:instrText>
      </w:r>
      <w:r w:rsidRPr="009A5451">
        <w:rPr>
          <w:b w:val="0"/>
          <w:bCs w:val="0"/>
          <w:i/>
          <w:iCs/>
          <w:color w:val="auto"/>
        </w:rPr>
        <w:fldChar w:fldCharType="separate"/>
      </w:r>
      <w:r w:rsidR="00293190">
        <w:rPr>
          <w:b w:val="0"/>
          <w:bCs w:val="0"/>
          <w:i/>
          <w:iCs/>
          <w:noProof/>
          <w:color w:val="auto"/>
        </w:rPr>
        <w:t>22</w:t>
      </w:r>
      <w:r w:rsidRPr="009A5451">
        <w:rPr>
          <w:b w:val="0"/>
          <w:bCs w:val="0"/>
          <w:i/>
          <w:iCs/>
          <w:color w:val="auto"/>
        </w:rPr>
        <w:fldChar w:fldCharType="end"/>
      </w:r>
      <w:r w:rsidRPr="009A5451">
        <w:rPr>
          <w:b w:val="0"/>
          <w:bCs w:val="0"/>
          <w:i/>
          <w:iCs/>
          <w:color w:val="auto"/>
        </w:rPr>
        <w:t xml:space="preserve"> Bucket raw-zone MinIO</w:t>
      </w:r>
      <w:bookmarkEnd w:id="96"/>
    </w:p>
    <w:p w14:paraId="693F704E" w14:textId="5BEEB95D" w:rsidR="00E02B77" w:rsidRPr="009A5451" w:rsidRDefault="00E02B77" w:rsidP="00AF63EA">
      <w:pPr>
        <w:spacing w:before="240"/>
        <w:ind w:left="426" w:firstLine="720"/>
        <w:jc w:val="both"/>
        <w:rPr>
          <w:rFonts w:cs="Times New Roman"/>
        </w:rPr>
      </w:pPr>
      <w:r w:rsidRPr="009A5451">
        <w:rPr>
          <w:rFonts w:cs="Times New Roman"/>
        </w:rPr>
        <w:t>Seluruh objek yang disimpan dalam Raw Layer mengikuti skema penamaan file yang ketat dengan menyertakan penanda waktu hingga satuan detik, seperti pada contoh berkas bmkg_20251216_121304.json. Strategi penamaan ini memastikan terpenuhinya prinsip idempotensi, di mana eksekusi skrip yang dilakukan berulang kali tidak akan menimpa data yang sudah ada, melainkan menciptakan versi baru. Hal ini memberikan kemampuan bagi sistem untuk memiliki rekam jejak sejarah data yang lengkap dan memudahkan proses pemulihan data jika diperlukan.</w:t>
      </w:r>
    </w:p>
    <w:p w14:paraId="65629CC8" w14:textId="54CB2926" w:rsidR="00216A0E" w:rsidRPr="009A5451" w:rsidRDefault="00216A0E" w:rsidP="00AF63EA">
      <w:pPr>
        <w:pStyle w:val="NormalWeb"/>
        <w:spacing w:after="0" w:afterAutospacing="0"/>
        <w:ind w:left="426"/>
        <w:jc w:val="center"/>
        <w:rPr>
          <w:rFonts w:asciiTheme="minorHAnsi" w:hAnsiTheme="minorHAnsi"/>
          <w:sz w:val="22"/>
          <w:szCs w:val="22"/>
        </w:rPr>
      </w:pPr>
      <w:r w:rsidRPr="009A5451">
        <w:rPr>
          <w:rFonts w:asciiTheme="minorHAnsi" w:hAnsiTheme="minorHAnsi"/>
          <w:noProof/>
          <w:sz w:val="22"/>
          <w:szCs w:val="22"/>
        </w:rPr>
        <w:lastRenderedPageBreak/>
        <w:drawing>
          <wp:inline distT="0" distB="0" distL="0" distR="0" wp14:anchorId="41A81F39" wp14:editId="69C2AE96">
            <wp:extent cx="4986229" cy="1170709"/>
            <wp:effectExtent l="0" t="0" r="5080" b="0"/>
            <wp:docPr id="179948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87598" name=""/>
                    <pic:cNvPicPr/>
                  </pic:nvPicPr>
                  <pic:blipFill>
                    <a:blip r:embed="rId32"/>
                    <a:stretch>
                      <a:fillRect/>
                    </a:stretch>
                  </pic:blipFill>
                  <pic:spPr>
                    <a:xfrm>
                      <a:off x="0" y="0"/>
                      <a:ext cx="5013403" cy="1177089"/>
                    </a:xfrm>
                    <a:prstGeom prst="rect">
                      <a:avLst/>
                    </a:prstGeom>
                  </pic:spPr>
                </pic:pic>
              </a:graphicData>
            </a:graphic>
          </wp:inline>
        </w:drawing>
      </w:r>
    </w:p>
    <w:p w14:paraId="20B4303C" w14:textId="7C38EE01" w:rsidR="00216A0E" w:rsidRPr="009A5451" w:rsidRDefault="00216A0E" w:rsidP="00AF63EA">
      <w:pPr>
        <w:pStyle w:val="Caption"/>
        <w:spacing w:before="240" w:after="0"/>
        <w:ind w:left="426"/>
        <w:jc w:val="center"/>
        <w:rPr>
          <w:b w:val="0"/>
          <w:bCs w:val="0"/>
          <w:i/>
          <w:iCs/>
          <w:color w:val="auto"/>
        </w:rPr>
      </w:pPr>
      <w:bookmarkStart w:id="97" w:name="_Toc218276760"/>
      <w:r w:rsidRPr="009A5451">
        <w:rPr>
          <w:b w:val="0"/>
          <w:bCs w:val="0"/>
          <w:i/>
          <w:iCs/>
          <w:color w:val="auto"/>
        </w:rPr>
        <w:t>Gambar 3.</w:t>
      </w:r>
      <w:r w:rsidRPr="009A5451">
        <w:rPr>
          <w:b w:val="0"/>
          <w:bCs w:val="0"/>
          <w:i/>
          <w:iCs/>
          <w:color w:val="auto"/>
        </w:rPr>
        <w:fldChar w:fldCharType="begin"/>
      </w:r>
      <w:r w:rsidRPr="009A5451">
        <w:rPr>
          <w:b w:val="0"/>
          <w:bCs w:val="0"/>
          <w:i/>
          <w:iCs/>
          <w:color w:val="auto"/>
        </w:rPr>
        <w:instrText xml:space="preserve"> SEQ Gambar \* ARABIC </w:instrText>
      </w:r>
      <w:r w:rsidRPr="009A5451">
        <w:rPr>
          <w:b w:val="0"/>
          <w:bCs w:val="0"/>
          <w:i/>
          <w:iCs/>
          <w:color w:val="auto"/>
        </w:rPr>
        <w:fldChar w:fldCharType="separate"/>
      </w:r>
      <w:r w:rsidR="00293190">
        <w:rPr>
          <w:b w:val="0"/>
          <w:bCs w:val="0"/>
          <w:i/>
          <w:iCs/>
          <w:noProof/>
          <w:color w:val="auto"/>
        </w:rPr>
        <w:t>23</w:t>
      </w:r>
      <w:r w:rsidRPr="009A5451">
        <w:rPr>
          <w:b w:val="0"/>
          <w:bCs w:val="0"/>
          <w:i/>
          <w:iCs/>
          <w:color w:val="auto"/>
        </w:rPr>
        <w:fldChar w:fldCharType="end"/>
      </w:r>
      <w:r w:rsidRPr="009A5451">
        <w:rPr>
          <w:b w:val="0"/>
          <w:bCs w:val="0"/>
          <w:i/>
          <w:iCs/>
          <w:color w:val="auto"/>
        </w:rPr>
        <w:t xml:space="preserve"> Bucket raw-zone MinIO</w:t>
      </w:r>
      <w:bookmarkEnd w:id="97"/>
    </w:p>
    <w:p w14:paraId="662D4C2C" w14:textId="5D31BD27" w:rsidR="0000337E" w:rsidRPr="009A5451" w:rsidRDefault="006B3FB7" w:rsidP="00AF63EA">
      <w:pPr>
        <w:pStyle w:val="NormalWeb"/>
        <w:ind w:left="426" w:firstLine="720"/>
        <w:jc w:val="both"/>
        <w:rPr>
          <w:rFonts w:asciiTheme="minorHAnsi" w:hAnsiTheme="minorHAnsi"/>
          <w:sz w:val="22"/>
          <w:szCs w:val="22"/>
        </w:rPr>
      </w:pPr>
      <w:r w:rsidRPr="009A5451">
        <w:rPr>
          <w:rFonts w:asciiTheme="minorHAnsi" w:hAnsiTheme="minorHAnsi"/>
          <w:sz w:val="22"/>
          <w:szCs w:val="22"/>
        </w:rPr>
        <w:t>Secara keseluruhan, struktur folder yang terorganisir di dalam MinIO</w:t>
      </w:r>
      <w:r w:rsidR="002C2DDF">
        <w:rPr>
          <w:rFonts w:asciiTheme="minorHAnsi" w:hAnsiTheme="minorHAnsi"/>
          <w:sz w:val="22"/>
          <w:szCs w:val="22"/>
        </w:rPr>
        <w:t xml:space="preserve"> </w:t>
      </w:r>
      <w:r w:rsidRPr="009A5451">
        <w:rPr>
          <w:rFonts w:asciiTheme="minorHAnsi" w:hAnsiTheme="minorHAnsi"/>
          <w:sz w:val="22"/>
          <w:szCs w:val="22"/>
        </w:rPr>
        <w:t>mulai dari kategori api, sheets, hingga sql</w:t>
      </w:r>
      <w:r w:rsidR="002C2DDF">
        <w:rPr>
          <w:rFonts w:asciiTheme="minorHAnsi" w:hAnsiTheme="minorHAnsi"/>
          <w:sz w:val="22"/>
          <w:szCs w:val="22"/>
        </w:rPr>
        <w:t xml:space="preserve"> </w:t>
      </w:r>
      <w:r w:rsidRPr="009A5451">
        <w:rPr>
          <w:rFonts w:asciiTheme="minorHAnsi" w:hAnsiTheme="minorHAnsi"/>
          <w:sz w:val="22"/>
          <w:szCs w:val="22"/>
        </w:rPr>
        <w:t>memungkinkan otomatisasi pada tahap ELT berikutnya untuk mengenali dan mengambil data secara spesifik berdasarkan sumber dan waktu pengambilannya.</w:t>
      </w:r>
    </w:p>
    <w:p w14:paraId="7C76C6DD" w14:textId="5B54F418" w:rsidR="00992EB1" w:rsidRPr="009A5451" w:rsidRDefault="00992EB1" w:rsidP="43DFE323">
      <w:pPr>
        <w:pStyle w:val="Heading3"/>
        <w:numPr>
          <w:ilvl w:val="2"/>
          <w:numId w:val="23"/>
        </w:numPr>
        <w:ind w:left="426" w:firstLine="283"/>
        <w:jc w:val="both"/>
        <w:rPr>
          <w:rFonts w:asciiTheme="minorHAnsi" w:hAnsiTheme="minorHAnsi" w:cs="Times New Roman"/>
          <w:color w:val="auto"/>
        </w:rPr>
      </w:pPr>
      <w:bookmarkStart w:id="98" w:name="_Toc217252331"/>
      <w:bookmarkStart w:id="99" w:name="_Toc218276651"/>
      <w:r w:rsidRPr="43DFE323">
        <w:rPr>
          <w:rFonts w:asciiTheme="minorHAnsi" w:hAnsiTheme="minorHAnsi" w:cs="Times New Roman"/>
          <w:color w:val="auto"/>
        </w:rPr>
        <w:t>Silver Layer: Transformasi dan Delta Lake</w:t>
      </w:r>
      <w:bookmarkEnd w:id="98"/>
      <w:bookmarkEnd w:id="99"/>
    </w:p>
    <w:p w14:paraId="0D5ACBA9" w14:textId="6ED5F0A7" w:rsidR="004E2AD3" w:rsidRPr="009A5451" w:rsidRDefault="004E2AD3" w:rsidP="009A5451">
      <w:pPr>
        <w:pStyle w:val="NormalWeb"/>
        <w:spacing w:before="0" w:beforeAutospacing="0"/>
        <w:ind w:left="709" w:firstLine="720"/>
        <w:jc w:val="both"/>
        <w:rPr>
          <w:rFonts w:asciiTheme="minorHAnsi" w:hAnsiTheme="minorHAnsi"/>
          <w:sz w:val="22"/>
          <w:szCs w:val="22"/>
        </w:rPr>
      </w:pPr>
      <w:r w:rsidRPr="009A5451">
        <w:rPr>
          <w:rFonts w:asciiTheme="minorHAnsi" w:hAnsiTheme="minorHAnsi"/>
          <w:sz w:val="22"/>
          <w:szCs w:val="22"/>
        </w:rPr>
        <w:t>Implementasi pada Silver Layer berfokus pada pembersihan, normalisasi, dan pengintegrasian data yang sebelumnya telah dikumpulkan di Raw Layer. Pada tahap ini, data mengalami peningkatan nilai guna melalui proses standarisasi nama kolom, penyesuaian tipe data, dan deduplikasi. Aspek teknis terpenting pada lapisan ini adalah penggunaan format penyimpanan Delta Lake (berbasis Parquet) di dalam bucket clean-zone. Delta Lake memungkinkan sistem untuk menegakkan skema data (schema enforcement) dan mendukung transaksi ACID, yang menjamin struktur data tetap konsisten dan terhindar dari korupsi meskipun terjadi kegagalan sistem saat penulisan.</w:t>
      </w:r>
    </w:p>
    <w:p w14:paraId="2005B571" w14:textId="53CE4A5B" w:rsidR="00BF0C5C" w:rsidRPr="009A5451" w:rsidRDefault="001B31A6" w:rsidP="00AF63EA">
      <w:pPr>
        <w:pStyle w:val="NormalWeb"/>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2C07771A" wp14:editId="305A43C7">
            <wp:extent cx="4699000" cy="4350408"/>
            <wp:effectExtent l="0" t="0" r="6350" b="0"/>
            <wp:docPr id="107449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97027" name=""/>
                    <pic:cNvPicPr/>
                  </pic:nvPicPr>
                  <pic:blipFill>
                    <a:blip r:embed="rId33"/>
                    <a:stretch>
                      <a:fillRect/>
                    </a:stretch>
                  </pic:blipFill>
                  <pic:spPr>
                    <a:xfrm>
                      <a:off x="0" y="0"/>
                      <a:ext cx="4703514" cy="4354587"/>
                    </a:xfrm>
                    <a:prstGeom prst="rect">
                      <a:avLst/>
                    </a:prstGeom>
                  </pic:spPr>
                </pic:pic>
              </a:graphicData>
            </a:graphic>
          </wp:inline>
        </w:drawing>
      </w:r>
    </w:p>
    <w:p w14:paraId="7D84FCF1" w14:textId="34396104" w:rsidR="005A5590" w:rsidRPr="009A5451" w:rsidRDefault="005A5590" w:rsidP="00AF63EA">
      <w:pPr>
        <w:pStyle w:val="NormalWeb"/>
        <w:ind w:left="426"/>
        <w:jc w:val="center"/>
        <w:rPr>
          <w:rFonts w:asciiTheme="minorHAnsi" w:hAnsiTheme="minorHAnsi"/>
          <w:sz w:val="22"/>
          <w:szCs w:val="22"/>
        </w:rPr>
      </w:pPr>
      <w:bookmarkStart w:id="100" w:name="_Toc218276761"/>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24</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Cleaning Sheet</w:t>
      </w:r>
      <w:bookmarkEnd w:id="100"/>
    </w:p>
    <w:p w14:paraId="34712475" w14:textId="1D28D98E" w:rsidR="00D634D9" w:rsidRPr="009A5451" w:rsidRDefault="00D634D9" w:rsidP="009A5451">
      <w:pPr>
        <w:pStyle w:val="NormalWeb"/>
        <w:ind w:left="720" w:firstLine="720"/>
        <w:jc w:val="both"/>
        <w:rPr>
          <w:rFonts w:asciiTheme="minorHAnsi" w:hAnsiTheme="minorHAnsi"/>
          <w:sz w:val="22"/>
          <w:szCs w:val="22"/>
        </w:rPr>
      </w:pPr>
      <w:r w:rsidRPr="009A5451">
        <w:rPr>
          <w:rFonts w:asciiTheme="minorHAnsi" w:hAnsiTheme="minorHAnsi"/>
          <w:sz w:val="22"/>
          <w:szCs w:val="22"/>
        </w:rPr>
        <w:lastRenderedPageBreak/>
        <w:t>Proses transformasi pertama dilakukan pada data Google Sheets, di mana skrip secara otomatis mengidentifikasi file terbaru dari folder sheets/aktivitas_manual/ dan sheets/log_mandi/ di Raw Layer. Langkah pembersihan melibatkan normalisasi nama kolom menggunakan fungsi normalize_columns serta konversi tipe data yang ketat. Kolom waktu dikonversi menjadi format datetime dan kolom numerik seperti durasi_menit dipastikan bertipe data angka dengan parameter errors="coerce" untuk menangani data yang tidak valid. Baris yang tidak memiliki timestamp valid dihapus untuk memastikan hanya data berkualitas yang tersimpan di Silver Layer.</w:t>
      </w:r>
    </w:p>
    <w:p w14:paraId="08DECEAB" w14:textId="77777777" w:rsidR="00F1287E" w:rsidRPr="009A5451" w:rsidRDefault="00F1287E" w:rsidP="00AF63EA">
      <w:pPr>
        <w:pStyle w:val="NormalWeb"/>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073764DB" wp14:editId="39D77AFD">
            <wp:extent cx="4064000" cy="2061118"/>
            <wp:effectExtent l="0" t="0" r="0" b="0"/>
            <wp:docPr id="12658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83195" name=""/>
                    <pic:cNvPicPr/>
                  </pic:nvPicPr>
                  <pic:blipFill>
                    <a:blip r:embed="rId34"/>
                    <a:stretch>
                      <a:fillRect/>
                    </a:stretch>
                  </pic:blipFill>
                  <pic:spPr>
                    <a:xfrm>
                      <a:off x="0" y="0"/>
                      <a:ext cx="4069213" cy="2063762"/>
                    </a:xfrm>
                    <a:prstGeom prst="rect">
                      <a:avLst/>
                    </a:prstGeom>
                  </pic:spPr>
                </pic:pic>
              </a:graphicData>
            </a:graphic>
          </wp:inline>
        </w:drawing>
      </w:r>
    </w:p>
    <w:p w14:paraId="4556D457" w14:textId="7EE75A0A" w:rsidR="006E2E44" w:rsidRPr="009A5451" w:rsidRDefault="006E2E44" w:rsidP="00AF63EA">
      <w:pPr>
        <w:pStyle w:val="NormalWeb"/>
        <w:ind w:left="426"/>
        <w:jc w:val="center"/>
        <w:rPr>
          <w:rFonts w:asciiTheme="minorHAnsi" w:hAnsiTheme="minorHAnsi"/>
          <w:sz w:val="22"/>
          <w:szCs w:val="22"/>
        </w:rPr>
      </w:pPr>
      <w:bookmarkStart w:id="101" w:name="_Toc218276762"/>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25</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Normalisasi Data</w:t>
      </w:r>
      <w:bookmarkEnd w:id="101"/>
    </w:p>
    <w:p w14:paraId="2B069EB1" w14:textId="77777777" w:rsidR="00C97D03" w:rsidRPr="009A5451" w:rsidRDefault="00C97D03" w:rsidP="009A5451">
      <w:pPr>
        <w:pStyle w:val="NormalWeb"/>
        <w:ind w:left="720" w:firstLine="720"/>
        <w:jc w:val="both"/>
        <w:rPr>
          <w:rFonts w:asciiTheme="minorHAnsi" w:hAnsiTheme="minorHAnsi"/>
          <w:sz w:val="22"/>
          <w:szCs w:val="22"/>
        </w:rPr>
      </w:pPr>
      <w:r w:rsidRPr="009A5451">
        <w:rPr>
          <w:rFonts w:asciiTheme="minorHAnsi" w:hAnsiTheme="minorHAnsi"/>
          <w:sz w:val="22"/>
          <w:szCs w:val="22"/>
        </w:rPr>
        <w:t>Pada data yang bersumber dari Web API, transformasi dilakukan dengan teknik flattening untuk mengubah struktur JSON yang bersarang menjadi DataFrame tabular. Skrip mengekstraksi metrik spesifik seperti nilai aqi, kadar polutan pm25 dan pm10, serta informasi waktu dari objek JSON mentah. Setelah ekstraksi, kolom waktu diseragamkan ke tipe datetime menggunakan pd.to_datetime untuk memudahkan sinkronisasi data lingkungan dengan aktivitas pengguna pada tahap analisis lanjut.</w:t>
      </w:r>
    </w:p>
    <w:p w14:paraId="6316E1FF" w14:textId="1BC9DD96" w:rsidR="00F1287E" w:rsidRPr="009A5451" w:rsidRDefault="00F1287E" w:rsidP="00AF63EA">
      <w:pPr>
        <w:pStyle w:val="NormalWeb"/>
        <w:ind w:left="426"/>
        <w:jc w:val="center"/>
        <w:rPr>
          <w:rFonts w:asciiTheme="minorHAnsi" w:hAnsiTheme="minorHAnsi"/>
          <w:sz w:val="22"/>
          <w:szCs w:val="22"/>
        </w:rPr>
      </w:pPr>
    </w:p>
    <w:p w14:paraId="33039832" w14:textId="77777777" w:rsidR="007F7CC1" w:rsidRPr="009A5451" w:rsidRDefault="0097314F" w:rsidP="00AF63EA">
      <w:pPr>
        <w:pStyle w:val="NormalWeb"/>
        <w:ind w:left="426"/>
        <w:jc w:val="center"/>
        <w:rPr>
          <w:rFonts w:asciiTheme="minorHAnsi" w:hAnsiTheme="minorHAnsi"/>
          <w:sz w:val="22"/>
          <w:szCs w:val="22"/>
        </w:rPr>
      </w:pPr>
      <w:r w:rsidRPr="009A5451">
        <w:rPr>
          <w:rFonts w:asciiTheme="minorHAnsi" w:hAnsiTheme="minorHAnsi"/>
          <w:noProof/>
          <w:sz w:val="22"/>
          <w:szCs w:val="22"/>
        </w:rPr>
        <w:lastRenderedPageBreak/>
        <w:drawing>
          <wp:inline distT="0" distB="0" distL="0" distR="0" wp14:anchorId="50BE9751" wp14:editId="3D73C024">
            <wp:extent cx="4718050" cy="3688837"/>
            <wp:effectExtent l="0" t="0" r="6350" b="6985"/>
            <wp:docPr id="20200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251" name=""/>
                    <pic:cNvPicPr/>
                  </pic:nvPicPr>
                  <pic:blipFill>
                    <a:blip r:embed="rId35"/>
                    <a:stretch>
                      <a:fillRect/>
                    </a:stretch>
                  </pic:blipFill>
                  <pic:spPr>
                    <a:xfrm>
                      <a:off x="0" y="0"/>
                      <a:ext cx="4720987" cy="3691133"/>
                    </a:xfrm>
                    <a:prstGeom prst="rect">
                      <a:avLst/>
                    </a:prstGeom>
                  </pic:spPr>
                </pic:pic>
              </a:graphicData>
            </a:graphic>
          </wp:inline>
        </w:drawing>
      </w:r>
    </w:p>
    <w:p w14:paraId="1AE53A6E" w14:textId="4DAB44E6" w:rsidR="006E2E44" w:rsidRPr="009A5451" w:rsidRDefault="006E2E44" w:rsidP="00AF63EA">
      <w:pPr>
        <w:pStyle w:val="NormalWeb"/>
        <w:ind w:left="426"/>
        <w:jc w:val="center"/>
        <w:rPr>
          <w:rFonts w:asciiTheme="minorHAnsi" w:hAnsiTheme="minorHAnsi"/>
          <w:sz w:val="22"/>
          <w:szCs w:val="22"/>
        </w:rPr>
      </w:pPr>
      <w:bookmarkStart w:id="102" w:name="_Toc218276763"/>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26</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 xml:space="preserve">Cleaning </w:t>
      </w:r>
      <w:r w:rsidR="004E03CA" w:rsidRPr="009A5451">
        <w:rPr>
          <w:rFonts w:asciiTheme="minorHAnsi" w:hAnsiTheme="minorHAnsi"/>
          <w:i/>
          <w:iCs/>
          <w:sz w:val="18"/>
          <w:szCs w:val="18"/>
        </w:rPr>
        <w:t>SQL</w:t>
      </w:r>
      <w:bookmarkEnd w:id="102"/>
    </w:p>
    <w:p w14:paraId="7FDCDF90" w14:textId="5A337C3F" w:rsidR="00F21293" w:rsidRPr="009A5451" w:rsidRDefault="00F21293" w:rsidP="009A5451">
      <w:pPr>
        <w:pStyle w:val="NormalWeb"/>
        <w:ind w:left="720" w:firstLine="720"/>
        <w:jc w:val="both"/>
        <w:rPr>
          <w:rFonts w:asciiTheme="minorHAnsi" w:hAnsiTheme="minorHAnsi"/>
          <w:sz w:val="22"/>
          <w:szCs w:val="22"/>
        </w:rPr>
      </w:pPr>
      <w:r w:rsidRPr="009A5451">
        <w:rPr>
          <w:rFonts w:asciiTheme="minorHAnsi" w:hAnsiTheme="minorHAnsi"/>
          <w:sz w:val="22"/>
          <w:szCs w:val="22"/>
        </w:rPr>
        <w:t>Transformasi pada data SQL melibatkan operasi penggabungan (join) untuk memperkaya informasi. Data aktivitas mentah digabungkan dengan tabel master kategori menggunakan metode left join berdasarkan kunci id_kategori. Proses ini memungkinkan penambahan konteks pada setiap catatan aktivitas, seperti klasifikasi apakah kegiatan tersebut dilakukan di dalam ruangan (Indoor) atau luar ruangan (Outdoor). Selain itu, dilakukan pembersihan tipe data pada kolom skor_met untuk memastikan akurasi perhitungan beban fisik pengguna.</w:t>
      </w:r>
    </w:p>
    <w:p w14:paraId="1D399E4D" w14:textId="54369838" w:rsidR="00F21293" w:rsidRPr="009A5451" w:rsidRDefault="007F7CC1" w:rsidP="00AF63EA">
      <w:pPr>
        <w:pStyle w:val="NormalWeb"/>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7FB1BE0E" wp14:editId="1D6418A5">
            <wp:extent cx="2712623" cy="1780309"/>
            <wp:effectExtent l="0" t="0" r="0" b="0"/>
            <wp:docPr id="27295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56790" name=""/>
                    <pic:cNvPicPr/>
                  </pic:nvPicPr>
                  <pic:blipFill>
                    <a:blip r:embed="rId36"/>
                    <a:stretch>
                      <a:fillRect/>
                    </a:stretch>
                  </pic:blipFill>
                  <pic:spPr>
                    <a:xfrm>
                      <a:off x="0" y="0"/>
                      <a:ext cx="2732835" cy="1793574"/>
                    </a:xfrm>
                    <a:prstGeom prst="rect">
                      <a:avLst/>
                    </a:prstGeom>
                  </pic:spPr>
                </pic:pic>
              </a:graphicData>
            </a:graphic>
          </wp:inline>
        </w:drawing>
      </w:r>
    </w:p>
    <w:p w14:paraId="4D90AF3C" w14:textId="0690313B" w:rsidR="00E70621" w:rsidRPr="009A5451" w:rsidRDefault="00E70621" w:rsidP="00AF63EA">
      <w:pPr>
        <w:pStyle w:val="NormalWeb"/>
        <w:ind w:left="426"/>
        <w:jc w:val="center"/>
        <w:rPr>
          <w:rFonts w:asciiTheme="minorHAnsi" w:hAnsiTheme="minorHAnsi"/>
          <w:sz w:val="22"/>
          <w:szCs w:val="22"/>
        </w:rPr>
      </w:pPr>
      <w:bookmarkStart w:id="103" w:name="_Toc218276764"/>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27</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Menyimpan Ke Clean Bucket</w:t>
      </w:r>
      <w:bookmarkEnd w:id="103"/>
    </w:p>
    <w:p w14:paraId="2CADE108" w14:textId="14991EC4" w:rsidR="007547C0" w:rsidRPr="009A5451" w:rsidRDefault="007547C0" w:rsidP="00AF63EA">
      <w:pPr>
        <w:pStyle w:val="NormalWeb"/>
        <w:ind w:left="426"/>
        <w:jc w:val="center"/>
        <w:rPr>
          <w:rFonts w:asciiTheme="minorHAnsi" w:hAnsiTheme="minorHAnsi"/>
          <w:sz w:val="22"/>
          <w:szCs w:val="22"/>
        </w:rPr>
      </w:pPr>
      <w:r w:rsidRPr="009A5451">
        <w:rPr>
          <w:rFonts w:asciiTheme="minorHAnsi" w:hAnsiTheme="minorHAnsi"/>
          <w:noProof/>
          <w:sz w:val="22"/>
          <w:szCs w:val="22"/>
        </w:rPr>
        <w:lastRenderedPageBreak/>
        <w:drawing>
          <wp:inline distT="0" distB="0" distL="0" distR="0" wp14:anchorId="513E09C3" wp14:editId="39987813">
            <wp:extent cx="2716461" cy="1528908"/>
            <wp:effectExtent l="0" t="0" r="8255" b="0"/>
            <wp:docPr id="11960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74140" name=""/>
                    <pic:cNvPicPr/>
                  </pic:nvPicPr>
                  <pic:blipFill>
                    <a:blip r:embed="rId37"/>
                    <a:stretch>
                      <a:fillRect/>
                    </a:stretch>
                  </pic:blipFill>
                  <pic:spPr>
                    <a:xfrm>
                      <a:off x="0" y="0"/>
                      <a:ext cx="2723001" cy="1532589"/>
                    </a:xfrm>
                    <a:prstGeom prst="rect">
                      <a:avLst/>
                    </a:prstGeom>
                  </pic:spPr>
                </pic:pic>
              </a:graphicData>
            </a:graphic>
          </wp:inline>
        </w:drawing>
      </w:r>
    </w:p>
    <w:p w14:paraId="375307D9" w14:textId="1640CA90" w:rsidR="00A91209" w:rsidRPr="009A5451" w:rsidRDefault="00A91209" w:rsidP="00AF63EA">
      <w:pPr>
        <w:pStyle w:val="NormalWeb"/>
        <w:ind w:left="426"/>
        <w:jc w:val="center"/>
        <w:rPr>
          <w:rFonts w:asciiTheme="minorHAnsi" w:hAnsiTheme="minorHAnsi"/>
          <w:sz w:val="22"/>
          <w:szCs w:val="22"/>
        </w:rPr>
      </w:pPr>
      <w:bookmarkStart w:id="104" w:name="_Toc218276765"/>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28</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Menyimpan Ke Clean Bucket</w:t>
      </w:r>
      <w:bookmarkEnd w:id="104"/>
    </w:p>
    <w:p w14:paraId="694053E0" w14:textId="4A4EBDCA" w:rsidR="00F21293" w:rsidRPr="009A5451" w:rsidRDefault="00644139" w:rsidP="009A5451">
      <w:pPr>
        <w:pStyle w:val="NormalWeb"/>
        <w:ind w:left="720" w:firstLine="720"/>
        <w:jc w:val="both"/>
        <w:rPr>
          <w:rFonts w:asciiTheme="minorHAnsi" w:hAnsiTheme="minorHAnsi"/>
          <w:sz w:val="22"/>
          <w:szCs w:val="22"/>
        </w:rPr>
      </w:pPr>
      <w:r w:rsidRPr="009A5451">
        <w:rPr>
          <w:rFonts w:asciiTheme="minorHAnsi" w:hAnsiTheme="minorHAnsi"/>
          <w:sz w:val="22"/>
          <w:szCs w:val="22"/>
        </w:rPr>
        <w:t>Tahap akhir dari Silver Layer adalah penyimpanan data yang telah dibersihkan ke dalam format Delta. Menggunakan fungsi write_deltalake dengan mode overwrite, sistem memperbarui dataset di clean-zone secara atomik. Penggunaan opsi storage_options memastikan koneksi ke MinIO tetap aman selama proses penulisan.</w:t>
      </w:r>
    </w:p>
    <w:p w14:paraId="2B4E834A" w14:textId="77777777" w:rsidR="00F21293" w:rsidRPr="009A5451" w:rsidRDefault="00F21293" w:rsidP="00AF63EA">
      <w:pPr>
        <w:pStyle w:val="NormalWeb"/>
        <w:ind w:left="426"/>
        <w:jc w:val="center"/>
        <w:rPr>
          <w:rFonts w:asciiTheme="minorHAnsi" w:hAnsiTheme="minorHAnsi"/>
          <w:sz w:val="22"/>
          <w:szCs w:val="22"/>
        </w:rPr>
      </w:pPr>
    </w:p>
    <w:p w14:paraId="2FC31D40" w14:textId="35A8BDEA" w:rsidR="00F4281D" w:rsidRPr="009A5451" w:rsidRDefault="00F4281D" w:rsidP="00AF63EA">
      <w:pPr>
        <w:pStyle w:val="NormalWeb"/>
        <w:spacing w:after="240" w:afterAutospacing="0"/>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258A9ABE" wp14:editId="515F319B">
            <wp:extent cx="4973782" cy="1169979"/>
            <wp:effectExtent l="0" t="0" r="0" b="0"/>
            <wp:docPr id="66061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2356" name=""/>
                    <pic:cNvPicPr/>
                  </pic:nvPicPr>
                  <pic:blipFill>
                    <a:blip r:embed="rId38"/>
                    <a:stretch>
                      <a:fillRect/>
                    </a:stretch>
                  </pic:blipFill>
                  <pic:spPr>
                    <a:xfrm>
                      <a:off x="0" y="0"/>
                      <a:ext cx="4983043" cy="1172158"/>
                    </a:xfrm>
                    <a:prstGeom prst="rect">
                      <a:avLst/>
                    </a:prstGeom>
                  </pic:spPr>
                </pic:pic>
              </a:graphicData>
            </a:graphic>
          </wp:inline>
        </w:drawing>
      </w:r>
    </w:p>
    <w:p w14:paraId="3CFEB0E0" w14:textId="19C0A0AD" w:rsidR="008F30A1" w:rsidRPr="009A5451" w:rsidRDefault="008F30A1" w:rsidP="00AF63EA">
      <w:pPr>
        <w:pStyle w:val="Caption"/>
        <w:ind w:left="426"/>
        <w:jc w:val="center"/>
        <w:rPr>
          <w:b w:val="0"/>
          <w:bCs w:val="0"/>
          <w:i/>
          <w:iCs/>
          <w:color w:val="auto"/>
        </w:rPr>
      </w:pPr>
      <w:bookmarkStart w:id="105" w:name="_Toc218276766"/>
      <w:r w:rsidRPr="009A5451">
        <w:rPr>
          <w:b w:val="0"/>
          <w:bCs w:val="0"/>
          <w:i/>
          <w:iCs/>
          <w:color w:val="auto"/>
        </w:rPr>
        <w:t>Gambar 3.</w:t>
      </w:r>
      <w:r w:rsidRPr="009A5451">
        <w:rPr>
          <w:b w:val="0"/>
          <w:bCs w:val="0"/>
          <w:i/>
          <w:iCs/>
          <w:color w:val="auto"/>
        </w:rPr>
        <w:fldChar w:fldCharType="begin"/>
      </w:r>
      <w:r w:rsidRPr="009A5451">
        <w:rPr>
          <w:b w:val="0"/>
          <w:bCs w:val="0"/>
          <w:i/>
          <w:iCs/>
          <w:color w:val="auto"/>
        </w:rPr>
        <w:instrText xml:space="preserve"> SEQ Gambar \* ARABIC </w:instrText>
      </w:r>
      <w:r w:rsidRPr="009A5451">
        <w:rPr>
          <w:b w:val="0"/>
          <w:bCs w:val="0"/>
          <w:i/>
          <w:iCs/>
          <w:color w:val="auto"/>
        </w:rPr>
        <w:fldChar w:fldCharType="separate"/>
      </w:r>
      <w:r w:rsidR="00293190">
        <w:rPr>
          <w:b w:val="0"/>
          <w:bCs w:val="0"/>
          <w:i/>
          <w:iCs/>
          <w:noProof/>
          <w:color w:val="auto"/>
        </w:rPr>
        <w:t>29</w:t>
      </w:r>
      <w:r w:rsidRPr="009A5451">
        <w:rPr>
          <w:b w:val="0"/>
          <w:bCs w:val="0"/>
          <w:i/>
          <w:iCs/>
          <w:color w:val="auto"/>
        </w:rPr>
        <w:fldChar w:fldCharType="end"/>
      </w:r>
      <w:r w:rsidRPr="009A5451">
        <w:rPr>
          <w:b w:val="0"/>
          <w:bCs w:val="0"/>
          <w:i/>
          <w:iCs/>
          <w:color w:val="auto"/>
        </w:rPr>
        <w:t xml:space="preserve"> Bucket clean-zone MinIO</w:t>
      </w:r>
      <w:bookmarkEnd w:id="105"/>
    </w:p>
    <w:p w14:paraId="3620C44D" w14:textId="1670A759" w:rsidR="00644139" w:rsidRPr="009A5451" w:rsidRDefault="00644139" w:rsidP="009A5451">
      <w:pPr>
        <w:ind w:left="720" w:firstLine="720"/>
        <w:jc w:val="both"/>
        <w:rPr>
          <w:rFonts w:cs="Times New Roman"/>
        </w:rPr>
      </w:pPr>
      <w:r w:rsidRPr="009A5451">
        <w:rPr>
          <w:rFonts w:cs="Times New Roman"/>
        </w:rPr>
        <w:t>Secara struktural, bucket clean-zone tetap terorganisir ke dalam sub-folder api, sheets, dan sql untuk menjaga ketertelusuran sumber data. Organisasi ini memudahkan komponen analitik lainnya untuk mengonsumsi data yang sudah bersih tanpa perlu melakukan pemrosesan ulang.</w:t>
      </w:r>
    </w:p>
    <w:p w14:paraId="03BE2E45" w14:textId="604ABE24" w:rsidR="00D1726B" w:rsidRPr="009A5451" w:rsidRDefault="00F4281D" w:rsidP="00AF63EA">
      <w:pPr>
        <w:pStyle w:val="NormalWeb"/>
        <w:spacing w:after="0" w:afterAutospacing="0"/>
        <w:ind w:left="426"/>
        <w:jc w:val="center"/>
        <w:rPr>
          <w:rFonts w:asciiTheme="minorHAnsi" w:hAnsiTheme="minorHAnsi"/>
          <w:sz w:val="22"/>
          <w:szCs w:val="22"/>
        </w:rPr>
      </w:pPr>
      <w:r w:rsidRPr="009A5451">
        <w:rPr>
          <w:rFonts w:asciiTheme="minorHAnsi" w:hAnsiTheme="minorHAnsi"/>
          <w:noProof/>
        </w:rPr>
        <w:drawing>
          <wp:inline distT="0" distB="0" distL="0" distR="0" wp14:anchorId="2E6D51E2" wp14:editId="7EA31415">
            <wp:extent cx="3912423" cy="1813032"/>
            <wp:effectExtent l="0" t="0" r="0" b="0"/>
            <wp:docPr id="11660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23368" name=""/>
                    <pic:cNvPicPr/>
                  </pic:nvPicPr>
                  <pic:blipFill>
                    <a:blip r:embed="rId39"/>
                    <a:stretch>
                      <a:fillRect/>
                    </a:stretch>
                  </pic:blipFill>
                  <pic:spPr>
                    <a:xfrm>
                      <a:off x="0" y="0"/>
                      <a:ext cx="3912423" cy="1813032"/>
                    </a:xfrm>
                    <a:prstGeom prst="rect">
                      <a:avLst/>
                    </a:prstGeom>
                  </pic:spPr>
                </pic:pic>
              </a:graphicData>
            </a:graphic>
          </wp:inline>
        </w:drawing>
      </w:r>
    </w:p>
    <w:p w14:paraId="1D014A00" w14:textId="4EA96723" w:rsidR="00D1726B" w:rsidRPr="009A5451" w:rsidRDefault="008F30A1" w:rsidP="00AF63EA">
      <w:pPr>
        <w:pStyle w:val="Caption"/>
        <w:spacing w:before="240"/>
        <w:ind w:left="426"/>
        <w:jc w:val="center"/>
        <w:rPr>
          <w:b w:val="0"/>
          <w:bCs w:val="0"/>
          <w:i/>
          <w:iCs/>
          <w:color w:val="auto"/>
        </w:rPr>
      </w:pPr>
      <w:bookmarkStart w:id="106" w:name="_Toc218276767"/>
      <w:r w:rsidRPr="009A5451">
        <w:rPr>
          <w:b w:val="0"/>
          <w:bCs w:val="0"/>
          <w:i/>
          <w:iCs/>
          <w:color w:val="auto"/>
        </w:rPr>
        <w:t>Gambar 3.</w:t>
      </w:r>
      <w:r w:rsidRPr="009A5451">
        <w:rPr>
          <w:b w:val="0"/>
          <w:bCs w:val="0"/>
          <w:i/>
          <w:iCs/>
          <w:color w:val="auto"/>
        </w:rPr>
        <w:fldChar w:fldCharType="begin"/>
      </w:r>
      <w:r w:rsidRPr="009A5451">
        <w:rPr>
          <w:b w:val="0"/>
          <w:bCs w:val="0"/>
          <w:i/>
          <w:iCs/>
          <w:color w:val="auto"/>
        </w:rPr>
        <w:instrText xml:space="preserve"> SEQ Gambar \* ARABIC </w:instrText>
      </w:r>
      <w:r w:rsidRPr="009A5451">
        <w:rPr>
          <w:b w:val="0"/>
          <w:bCs w:val="0"/>
          <w:i/>
          <w:iCs/>
          <w:color w:val="auto"/>
        </w:rPr>
        <w:fldChar w:fldCharType="separate"/>
      </w:r>
      <w:r w:rsidR="00293190">
        <w:rPr>
          <w:b w:val="0"/>
          <w:bCs w:val="0"/>
          <w:i/>
          <w:iCs/>
          <w:noProof/>
          <w:color w:val="auto"/>
        </w:rPr>
        <w:t>30</w:t>
      </w:r>
      <w:r w:rsidRPr="009A5451">
        <w:rPr>
          <w:b w:val="0"/>
          <w:bCs w:val="0"/>
          <w:i/>
          <w:iCs/>
          <w:color w:val="auto"/>
        </w:rPr>
        <w:fldChar w:fldCharType="end"/>
      </w:r>
      <w:r w:rsidRPr="009A5451">
        <w:rPr>
          <w:b w:val="0"/>
          <w:bCs w:val="0"/>
          <w:i/>
          <w:iCs/>
          <w:color w:val="auto"/>
        </w:rPr>
        <w:t xml:space="preserve"> Bucket clean-zone MinIO</w:t>
      </w:r>
      <w:bookmarkEnd w:id="106"/>
    </w:p>
    <w:p w14:paraId="686A9557" w14:textId="65313FD3" w:rsidR="00020AF7" w:rsidRPr="009A5451" w:rsidRDefault="00BF1049" w:rsidP="009A5451">
      <w:pPr>
        <w:ind w:left="709" w:firstLine="720"/>
        <w:jc w:val="both"/>
        <w:rPr>
          <w:rFonts w:cs="Times New Roman"/>
        </w:rPr>
      </w:pPr>
      <w:r w:rsidRPr="009A5451">
        <w:rPr>
          <w:rFonts w:cs="Times New Roman"/>
        </w:rPr>
        <w:t>D</w:t>
      </w:r>
      <w:r w:rsidR="00020AF7" w:rsidRPr="009A5451">
        <w:rPr>
          <w:rFonts w:cs="Times New Roman"/>
        </w:rPr>
        <w:t>ata disimpan dalam bentuk file Parquet yang terkompresi (.snappy.parquet) dan didampingi oleh folder metadata _delta_log. Folder log ini menyimpan catatan transaksi yang memungkinkan fitur time travel dan memastikan bahwa pembaca data selalu mendapatkan versi dataset terbaru yang konsisten.</w:t>
      </w:r>
    </w:p>
    <w:p w14:paraId="75373B00" w14:textId="652514FC" w:rsidR="00992EB1" w:rsidRPr="009A5451" w:rsidRDefault="00992EB1" w:rsidP="43DFE323">
      <w:pPr>
        <w:pStyle w:val="Heading3"/>
        <w:numPr>
          <w:ilvl w:val="2"/>
          <w:numId w:val="23"/>
        </w:numPr>
        <w:spacing w:before="0"/>
        <w:ind w:left="426" w:firstLine="283"/>
        <w:jc w:val="both"/>
        <w:rPr>
          <w:rFonts w:asciiTheme="minorHAnsi" w:hAnsiTheme="minorHAnsi" w:cs="Times New Roman"/>
          <w:color w:val="auto"/>
        </w:rPr>
      </w:pPr>
      <w:bookmarkStart w:id="107" w:name="_Toc217252332"/>
      <w:bookmarkStart w:id="108" w:name="_Toc218276652"/>
      <w:r w:rsidRPr="43DFE323">
        <w:rPr>
          <w:rFonts w:asciiTheme="minorHAnsi" w:hAnsiTheme="minorHAnsi" w:cs="Times New Roman"/>
          <w:color w:val="auto"/>
        </w:rPr>
        <w:lastRenderedPageBreak/>
        <w:t>Gold Layer: Logika Analisis Preskriptif</w:t>
      </w:r>
      <w:bookmarkEnd w:id="107"/>
      <w:bookmarkEnd w:id="108"/>
    </w:p>
    <w:p w14:paraId="54B6AA57" w14:textId="77777777" w:rsidR="002E0684" w:rsidRPr="009A5451" w:rsidRDefault="002E0684" w:rsidP="009A5451">
      <w:pPr>
        <w:pStyle w:val="NormalWeb"/>
        <w:spacing w:before="0" w:beforeAutospacing="0"/>
        <w:ind w:left="709" w:firstLine="720"/>
        <w:jc w:val="both"/>
        <w:rPr>
          <w:rFonts w:asciiTheme="minorHAnsi" w:hAnsiTheme="minorHAnsi"/>
          <w:sz w:val="22"/>
          <w:szCs w:val="22"/>
        </w:rPr>
      </w:pPr>
      <w:r w:rsidRPr="009A5451">
        <w:rPr>
          <w:rFonts w:asciiTheme="minorHAnsi" w:hAnsiTheme="minorHAnsi"/>
          <w:sz w:val="22"/>
          <w:szCs w:val="22"/>
        </w:rPr>
        <w:t xml:space="preserve">Implementasi </w:t>
      </w:r>
      <w:r w:rsidRPr="009A5451">
        <w:rPr>
          <w:rFonts w:asciiTheme="minorHAnsi" w:hAnsiTheme="minorHAnsi"/>
          <w:i/>
          <w:sz w:val="22"/>
          <w:szCs w:val="22"/>
        </w:rPr>
        <w:t>Gold Layer</w:t>
      </w:r>
      <w:r w:rsidRPr="009A5451">
        <w:rPr>
          <w:rFonts w:asciiTheme="minorHAnsi" w:hAnsiTheme="minorHAnsi"/>
          <w:sz w:val="22"/>
          <w:szCs w:val="22"/>
        </w:rPr>
        <w:t xml:space="preserve"> merupakan inti dari kecerdasan sistem ini, di mana logika analisis preskriptif diterapkan. Seluruh data bersih dari berbagai sumber (aktivitas, cuaca, kualitas udara) digabungkan untuk menghasilkan keputusan otomatis.</w:t>
      </w:r>
    </w:p>
    <w:p w14:paraId="1BB119C5" w14:textId="374ED1BE" w:rsidR="00245ABB" w:rsidRPr="009A5451" w:rsidRDefault="00BF6465" w:rsidP="00AF63EA">
      <w:pPr>
        <w:pStyle w:val="NormalWeb"/>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65D143AF" wp14:editId="0DEE77A9">
            <wp:extent cx="4504365" cy="1870364"/>
            <wp:effectExtent l="0" t="0" r="0" b="0"/>
            <wp:docPr id="13264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9432" name=""/>
                    <pic:cNvPicPr/>
                  </pic:nvPicPr>
                  <pic:blipFill>
                    <a:blip r:embed="rId40"/>
                    <a:stretch>
                      <a:fillRect/>
                    </a:stretch>
                  </pic:blipFill>
                  <pic:spPr>
                    <a:xfrm>
                      <a:off x="0" y="0"/>
                      <a:ext cx="4512169" cy="1873605"/>
                    </a:xfrm>
                    <a:prstGeom prst="rect">
                      <a:avLst/>
                    </a:prstGeom>
                  </pic:spPr>
                </pic:pic>
              </a:graphicData>
            </a:graphic>
          </wp:inline>
        </w:drawing>
      </w:r>
    </w:p>
    <w:p w14:paraId="33897F3C" w14:textId="41F67626" w:rsidR="00E70621" w:rsidRPr="009A5451" w:rsidRDefault="00E70621" w:rsidP="00AF63EA">
      <w:pPr>
        <w:pStyle w:val="NormalWeb"/>
        <w:ind w:left="426"/>
        <w:jc w:val="center"/>
        <w:rPr>
          <w:rFonts w:asciiTheme="minorHAnsi" w:hAnsiTheme="minorHAnsi"/>
          <w:sz w:val="22"/>
          <w:szCs w:val="22"/>
        </w:rPr>
      </w:pPr>
      <w:bookmarkStart w:id="109" w:name="_Toc218276768"/>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31</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Fungsi Membaca Parqueet</w:t>
      </w:r>
      <w:bookmarkEnd w:id="109"/>
    </w:p>
    <w:p w14:paraId="15D7CA37" w14:textId="21923AD9" w:rsidR="005E5F6A" w:rsidRPr="009A5451" w:rsidRDefault="005E5F6A" w:rsidP="00AF63EA">
      <w:pPr>
        <w:pStyle w:val="NormalWeb"/>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01E869A2" wp14:editId="127AEBF0">
            <wp:extent cx="4298950" cy="1525862"/>
            <wp:effectExtent l="0" t="0" r="6350" b="0"/>
            <wp:docPr id="147172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26948" name=""/>
                    <pic:cNvPicPr/>
                  </pic:nvPicPr>
                  <pic:blipFill>
                    <a:blip r:embed="rId41"/>
                    <a:stretch>
                      <a:fillRect/>
                    </a:stretch>
                  </pic:blipFill>
                  <pic:spPr>
                    <a:xfrm>
                      <a:off x="0" y="0"/>
                      <a:ext cx="4305461" cy="1528173"/>
                    </a:xfrm>
                    <a:prstGeom prst="rect">
                      <a:avLst/>
                    </a:prstGeom>
                  </pic:spPr>
                </pic:pic>
              </a:graphicData>
            </a:graphic>
          </wp:inline>
        </w:drawing>
      </w:r>
    </w:p>
    <w:p w14:paraId="1B1CFB72" w14:textId="7C96EC98" w:rsidR="00C15468" w:rsidRPr="009A5451" w:rsidRDefault="00C15468" w:rsidP="00AF63EA">
      <w:pPr>
        <w:pStyle w:val="NormalWeb"/>
        <w:ind w:left="426"/>
        <w:jc w:val="center"/>
        <w:rPr>
          <w:rFonts w:asciiTheme="minorHAnsi" w:hAnsiTheme="minorHAnsi"/>
          <w:sz w:val="22"/>
          <w:szCs w:val="22"/>
        </w:rPr>
      </w:pPr>
      <w:bookmarkStart w:id="110" w:name="_Toc218276769"/>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32</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Fungsi Membaca Parqueet</w:t>
      </w:r>
      <w:bookmarkEnd w:id="110"/>
    </w:p>
    <w:p w14:paraId="19CECA92" w14:textId="10AB1D17" w:rsidR="00701136" w:rsidRPr="009A5451" w:rsidRDefault="00701136" w:rsidP="009A5451">
      <w:pPr>
        <w:pStyle w:val="NormalWeb"/>
        <w:ind w:left="720" w:firstLine="720"/>
        <w:jc w:val="both"/>
        <w:rPr>
          <w:rFonts w:asciiTheme="minorHAnsi" w:hAnsiTheme="minorHAnsi"/>
          <w:sz w:val="22"/>
          <w:szCs w:val="22"/>
        </w:rPr>
      </w:pPr>
      <w:r w:rsidRPr="009A5451">
        <w:rPr>
          <w:rFonts w:asciiTheme="minorHAnsi" w:hAnsiTheme="minorHAnsi"/>
          <w:sz w:val="22"/>
          <w:szCs w:val="22"/>
        </w:rPr>
        <w:t>Proses dimulai dengan memuat kembali dataset dari clean-zone menggunakan fungsi read_data_delta. Fungsi ini dirancang khusus untuk membaca format Delta Lake dan mengonversinya menjadi DataFrame Pandas, sembari melakukan normalisasi zona waktu pada kolom datetime untuk memastikan konsistensi perhitungan. Data yang dimuat mencakup catatan aktivitas manual, data master kategori, log mandi, serta data cuaca (BMKG) dan kualitas udara (AQI).</w:t>
      </w:r>
    </w:p>
    <w:p w14:paraId="4B006314" w14:textId="77777777" w:rsidR="00CD5D34" w:rsidRPr="009A5451" w:rsidRDefault="00CD5D34" w:rsidP="009A5451">
      <w:pPr>
        <w:pStyle w:val="NormalWeb"/>
        <w:ind w:left="720" w:firstLine="720"/>
        <w:jc w:val="both"/>
        <w:rPr>
          <w:rFonts w:asciiTheme="minorHAnsi" w:hAnsiTheme="minorHAnsi"/>
          <w:sz w:val="22"/>
          <w:szCs w:val="22"/>
        </w:rPr>
      </w:pPr>
    </w:p>
    <w:p w14:paraId="4348563B" w14:textId="75717604" w:rsidR="00DB0CDB" w:rsidRPr="009A5451" w:rsidRDefault="00DB0CDB" w:rsidP="00AF63EA">
      <w:pPr>
        <w:pStyle w:val="NormalWeb"/>
        <w:ind w:left="426"/>
        <w:jc w:val="center"/>
        <w:rPr>
          <w:rFonts w:asciiTheme="minorHAnsi" w:hAnsiTheme="minorHAnsi"/>
          <w:sz w:val="22"/>
          <w:szCs w:val="22"/>
        </w:rPr>
      </w:pPr>
      <w:r w:rsidRPr="009A5451">
        <w:rPr>
          <w:rFonts w:asciiTheme="minorHAnsi" w:hAnsiTheme="minorHAnsi"/>
          <w:noProof/>
          <w:sz w:val="22"/>
          <w:szCs w:val="22"/>
        </w:rPr>
        <w:lastRenderedPageBreak/>
        <w:drawing>
          <wp:inline distT="0" distB="0" distL="0" distR="0" wp14:anchorId="1CC96454" wp14:editId="0A1A57F7">
            <wp:extent cx="4571282" cy="2262966"/>
            <wp:effectExtent l="0" t="0" r="1270" b="4445"/>
            <wp:docPr id="144227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73079" name=""/>
                    <pic:cNvPicPr/>
                  </pic:nvPicPr>
                  <pic:blipFill>
                    <a:blip r:embed="rId42"/>
                    <a:stretch>
                      <a:fillRect/>
                    </a:stretch>
                  </pic:blipFill>
                  <pic:spPr>
                    <a:xfrm>
                      <a:off x="0" y="0"/>
                      <a:ext cx="4576460" cy="2265530"/>
                    </a:xfrm>
                    <a:prstGeom prst="rect">
                      <a:avLst/>
                    </a:prstGeom>
                  </pic:spPr>
                </pic:pic>
              </a:graphicData>
            </a:graphic>
          </wp:inline>
        </w:drawing>
      </w:r>
    </w:p>
    <w:p w14:paraId="7A80D697" w14:textId="790A4913" w:rsidR="0091251C" w:rsidRPr="009A5451" w:rsidRDefault="0091251C" w:rsidP="00AF63EA">
      <w:pPr>
        <w:pStyle w:val="NormalWeb"/>
        <w:ind w:left="426"/>
        <w:jc w:val="center"/>
        <w:rPr>
          <w:rFonts w:asciiTheme="minorHAnsi" w:hAnsiTheme="minorHAnsi"/>
          <w:sz w:val="22"/>
          <w:szCs w:val="22"/>
        </w:rPr>
      </w:pPr>
      <w:bookmarkStart w:id="111" w:name="_Toc218276770"/>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33</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Logic Aktivitas Terakhir</w:t>
      </w:r>
      <w:bookmarkEnd w:id="111"/>
    </w:p>
    <w:p w14:paraId="0050E9C2" w14:textId="6EB1BF0B" w:rsidR="007D21B5" w:rsidRPr="009A5451" w:rsidRDefault="007D21B5" w:rsidP="009A5451">
      <w:pPr>
        <w:pStyle w:val="NormalWeb"/>
        <w:ind w:left="720" w:firstLine="720"/>
        <w:jc w:val="both"/>
        <w:rPr>
          <w:rFonts w:asciiTheme="minorHAnsi" w:hAnsiTheme="minorHAnsi"/>
          <w:sz w:val="22"/>
          <w:szCs w:val="22"/>
        </w:rPr>
      </w:pPr>
      <w:r w:rsidRPr="009A5451">
        <w:rPr>
          <w:rFonts w:asciiTheme="minorHAnsi" w:hAnsiTheme="minorHAnsi"/>
          <w:sz w:val="22"/>
          <w:szCs w:val="22"/>
        </w:rPr>
        <w:t>Sistem kemudian menentukan cakupan waktu analisis melalui mekanisme Window Aktivitas. Logika ini mencari waktu mandi terakhir pengguna; jika data kosong, sistem secara otomatis mengambil jendela waktu 6 jam ke belakang sebagai basis observasi. Variabel aktivitas_window inilah yang menjadi dasar perhitungan beban kotoran dan bau badan yang terakumulasi sejak mandi terakhir hingga waktu saat ini.</w:t>
      </w:r>
    </w:p>
    <w:p w14:paraId="26B07302" w14:textId="69BBC7AB" w:rsidR="00DB0CDB" w:rsidRPr="009A5451" w:rsidRDefault="00D455F2" w:rsidP="00AF63EA">
      <w:pPr>
        <w:pStyle w:val="NormalWeb"/>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63E7CCC0" wp14:editId="43BE3175">
            <wp:extent cx="5012158" cy="2968510"/>
            <wp:effectExtent l="0" t="0" r="0" b="3810"/>
            <wp:docPr id="161903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31736" name=""/>
                    <pic:cNvPicPr/>
                  </pic:nvPicPr>
                  <pic:blipFill>
                    <a:blip r:embed="rId43"/>
                    <a:stretch>
                      <a:fillRect/>
                    </a:stretch>
                  </pic:blipFill>
                  <pic:spPr>
                    <a:xfrm>
                      <a:off x="0" y="0"/>
                      <a:ext cx="5014548" cy="2969925"/>
                    </a:xfrm>
                    <a:prstGeom prst="rect">
                      <a:avLst/>
                    </a:prstGeom>
                  </pic:spPr>
                </pic:pic>
              </a:graphicData>
            </a:graphic>
          </wp:inline>
        </w:drawing>
      </w:r>
    </w:p>
    <w:p w14:paraId="007454FA" w14:textId="41307D93" w:rsidR="00535414" w:rsidRPr="009A5451" w:rsidRDefault="00535414" w:rsidP="00AF63EA">
      <w:pPr>
        <w:pStyle w:val="NormalWeb"/>
        <w:ind w:left="426"/>
        <w:jc w:val="center"/>
        <w:rPr>
          <w:rFonts w:asciiTheme="minorHAnsi" w:hAnsiTheme="minorHAnsi"/>
          <w:sz w:val="22"/>
          <w:szCs w:val="22"/>
        </w:rPr>
      </w:pPr>
      <w:bookmarkStart w:id="112" w:name="_Toc218276771"/>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34</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Logic Skor Kotor</w:t>
      </w:r>
      <w:bookmarkEnd w:id="112"/>
    </w:p>
    <w:p w14:paraId="46E813F4" w14:textId="25495944" w:rsidR="00F24D89" w:rsidRPr="009A5451" w:rsidRDefault="00F24D89" w:rsidP="009A5451">
      <w:pPr>
        <w:pStyle w:val="NormalWeb"/>
        <w:ind w:left="720" w:firstLine="720"/>
        <w:jc w:val="both"/>
        <w:rPr>
          <w:rFonts w:asciiTheme="minorHAnsi" w:hAnsiTheme="minorHAnsi"/>
          <w:sz w:val="22"/>
          <w:szCs w:val="22"/>
        </w:rPr>
      </w:pPr>
      <w:r w:rsidRPr="009A5451">
        <w:rPr>
          <w:rFonts w:asciiTheme="minorHAnsi" w:hAnsiTheme="minorHAnsi"/>
          <w:sz w:val="22"/>
          <w:szCs w:val="22"/>
        </w:rPr>
        <w:t>Logika perhitungan skor kekotoran dalam potongan kode ini diimplementasikan untuk menghasilkan nilai akumulasi kotoran yang dinamis dan berbasis data lingkungan. Proses dimulai dengan inisialisasi nilai awal sebesar nol dan pengecekan validitas data pada jendela aktivitas serta tabel master aktivitas sebelum dilakukan penggabungan data. Sistem kemudian menghitung faktor lingkungan secara otomatis dengan memproses data suhu terkini dari BMKG dan indeks kualitas udara atau AQI</w:t>
      </w:r>
      <w:r w:rsidR="0ED91E8D" w:rsidRPr="1DD66510">
        <w:rPr>
          <w:rFonts w:asciiTheme="minorHAnsi" w:hAnsiTheme="minorHAnsi"/>
          <w:sz w:val="22"/>
          <w:szCs w:val="22"/>
        </w:rPr>
        <w:t>.</w:t>
      </w:r>
      <w:r w:rsidRPr="009A5451">
        <w:rPr>
          <w:rFonts w:asciiTheme="minorHAnsi" w:hAnsiTheme="minorHAnsi"/>
          <w:sz w:val="22"/>
          <w:szCs w:val="22"/>
        </w:rPr>
        <w:t xml:space="preserve"> Selanjutnya, setiap baris aktivitas diproses secara individual untuk menentukan skor dasarnya menggunakan perhitungan</w:t>
      </w:r>
      <w:r w:rsidR="00CD5D34">
        <w:rPr>
          <w:rFonts w:asciiTheme="minorHAnsi" w:hAnsiTheme="minorHAnsi"/>
          <w:sz w:val="22"/>
          <w:szCs w:val="22"/>
        </w:rPr>
        <w:t xml:space="preserve"> yang sudah</w:t>
      </w:r>
      <w:r w:rsidR="00160C77">
        <w:rPr>
          <w:rFonts w:asciiTheme="minorHAnsi" w:hAnsiTheme="minorHAnsi"/>
          <w:sz w:val="22"/>
          <w:szCs w:val="22"/>
        </w:rPr>
        <w:t xml:space="preserve"> dirancang</w:t>
      </w:r>
    </w:p>
    <w:p w14:paraId="22142A6D" w14:textId="3DD2C2E3" w:rsidR="00D455F2" w:rsidRPr="009A5451" w:rsidRDefault="00D455F2" w:rsidP="00AF63EA">
      <w:pPr>
        <w:pStyle w:val="NormalWeb"/>
        <w:ind w:left="426"/>
        <w:jc w:val="center"/>
        <w:rPr>
          <w:rFonts w:asciiTheme="minorHAnsi" w:hAnsiTheme="minorHAnsi"/>
          <w:sz w:val="22"/>
          <w:szCs w:val="22"/>
        </w:rPr>
      </w:pPr>
      <w:r w:rsidRPr="009A5451">
        <w:rPr>
          <w:rFonts w:asciiTheme="minorHAnsi" w:hAnsiTheme="minorHAnsi"/>
          <w:noProof/>
          <w:sz w:val="22"/>
          <w:szCs w:val="22"/>
        </w:rPr>
        <w:lastRenderedPageBreak/>
        <w:drawing>
          <wp:inline distT="0" distB="0" distL="0" distR="0" wp14:anchorId="598B554E" wp14:editId="41686DBC">
            <wp:extent cx="5403273" cy="5705837"/>
            <wp:effectExtent l="0" t="0" r="6985" b="9525"/>
            <wp:docPr id="123294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5522" name=""/>
                    <pic:cNvPicPr/>
                  </pic:nvPicPr>
                  <pic:blipFill>
                    <a:blip r:embed="rId44"/>
                    <a:stretch>
                      <a:fillRect/>
                    </a:stretch>
                  </pic:blipFill>
                  <pic:spPr>
                    <a:xfrm>
                      <a:off x="0" y="0"/>
                      <a:ext cx="5405816" cy="5708522"/>
                    </a:xfrm>
                    <a:prstGeom prst="rect">
                      <a:avLst/>
                    </a:prstGeom>
                  </pic:spPr>
                </pic:pic>
              </a:graphicData>
            </a:graphic>
          </wp:inline>
        </w:drawing>
      </w:r>
    </w:p>
    <w:p w14:paraId="576A0061" w14:textId="00D99630" w:rsidR="00076E80" w:rsidRPr="009A5451" w:rsidRDefault="00076E80" w:rsidP="00AF63EA">
      <w:pPr>
        <w:pStyle w:val="NormalWeb"/>
        <w:ind w:left="426"/>
        <w:jc w:val="center"/>
        <w:rPr>
          <w:rFonts w:asciiTheme="minorHAnsi" w:hAnsiTheme="minorHAnsi"/>
          <w:sz w:val="22"/>
          <w:szCs w:val="22"/>
        </w:rPr>
      </w:pPr>
      <w:bookmarkStart w:id="113" w:name="_Toc218276772"/>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35</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Skor Bau Badan</w:t>
      </w:r>
      <w:bookmarkEnd w:id="113"/>
    </w:p>
    <w:p w14:paraId="494CA99C" w14:textId="1CFFB1A5" w:rsidR="001E0158" w:rsidRPr="009A5451" w:rsidRDefault="00225BBA" w:rsidP="009A5451">
      <w:pPr>
        <w:pStyle w:val="NormalWeb"/>
        <w:ind w:left="720" w:firstLine="720"/>
        <w:jc w:val="both"/>
        <w:rPr>
          <w:rFonts w:asciiTheme="minorHAnsi" w:hAnsiTheme="minorHAnsi"/>
          <w:sz w:val="22"/>
          <w:szCs w:val="22"/>
        </w:rPr>
      </w:pPr>
      <w:r w:rsidRPr="009A5451">
        <w:rPr>
          <w:rFonts w:asciiTheme="minorHAnsi" w:hAnsiTheme="minorHAnsi"/>
          <w:sz w:val="22"/>
          <w:szCs w:val="22"/>
        </w:rPr>
        <w:t>Untuk mengukur tingkat ketidaknyamanan aroma tubuh yang dipicu oleh aktivitas fisik, durasi waktu, dan kondisi atmosfer.</w:t>
      </w:r>
    </w:p>
    <w:p w14:paraId="1EC872C1" w14:textId="7FEE6B0E" w:rsidR="00225BBA" w:rsidRPr="009A5451" w:rsidRDefault="00225BBA" w:rsidP="00AF63EA">
      <w:pPr>
        <w:pStyle w:val="NormalWeb"/>
        <w:ind w:left="426" w:firstLine="720"/>
        <w:jc w:val="both"/>
        <w:rPr>
          <w:rFonts w:asciiTheme="minorHAnsi" w:hAnsiTheme="minorHAnsi"/>
          <w:sz w:val="22"/>
          <w:szCs w:val="22"/>
        </w:rPr>
      </w:pPr>
    </w:p>
    <w:p w14:paraId="5FAF88EB" w14:textId="0B100067" w:rsidR="00DE7166" w:rsidRPr="009A5451" w:rsidRDefault="00551374" w:rsidP="00AF63EA">
      <w:pPr>
        <w:pStyle w:val="NormalWeb"/>
        <w:ind w:left="426"/>
        <w:jc w:val="center"/>
        <w:rPr>
          <w:rFonts w:asciiTheme="minorHAnsi" w:hAnsiTheme="minorHAnsi"/>
          <w:sz w:val="22"/>
          <w:szCs w:val="22"/>
        </w:rPr>
      </w:pPr>
      <w:r w:rsidRPr="00551374">
        <w:rPr>
          <w:rFonts w:asciiTheme="minorHAnsi" w:hAnsiTheme="minorHAnsi"/>
          <w:noProof/>
          <w:sz w:val="22"/>
          <w:szCs w:val="22"/>
        </w:rPr>
        <w:lastRenderedPageBreak/>
        <w:drawing>
          <wp:inline distT="0" distB="0" distL="0" distR="0" wp14:anchorId="7FEC3566" wp14:editId="493E34A8">
            <wp:extent cx="4173575" cy="312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7456" cy="3127105"/>
                    </a:xfrm>
                    <a:prstGeom prst="rect">
                      <a:avLst/>
                    </a:prstGeom>
                  </pic:spPr>
                </pic:pic>
              </a:graphicData>
            </a:graphic>
          </wp:inline>
        </w:drawing>
      </w:r>
    </w:p>
    <w:p w14:paraId="533D80F3" w14:textId="65A773C4" w:rsidR="00762E31" w:rsidRPr="009A5451" w:rsidRDefault="00762E31" w:rsidP="00AF63EA">
      <w:pPr>
        <w:pStyle w:val="NormalWeb"/>
        <w:ind w:left="426"/>
        <w:jc w:val="center"/>
        <w:rPr>
          <w:rFonts w:asciiTheme="minorHAnsi" w:hAnsiTheme="minorHAnsi"/>
          <w:sz w:val="22"/>
          <w:szCs w:val="22"/>
        </w:rPr>
      </w:pPr>
      <w:bookmarkStart w:id="114" w:name="_Toc218276773"/>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36</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Logic Skor Final</w:t>
      </w:r>
      <w:bookmarkEnd w:id="114"/>
    </w:p>
    <w:p w14:paraId="771DE6E0" w14:textId="21075B0C" w:rsidR="00EF4A42" w:rsidRPr="009A5451" w:rsidRDefault="00EF4A42" w:rsidP="00AF63EA">
      <w:pPr>
        <w:pStyle w:val="NormalWeb"/>
        <w:ind w:left="426"/>
        <w:jc w:val="both"/>
        <w:rPr>
          <w:rFonts w:asciiTheme="minorHAnsi" w:hAnsiTheme="minorHAnsi"/>
          <w:sz w:val="22"/>
          <w:szCs w:val="22"/>
        </w:rPr>
      </w:pPr>
      <w:r w:rsidRPr="009A5451">
        <w:rPr>
          <w:rFonts w:asciiTheme="minorHAnsi" w:hAnsiTheme="minorHAnsi"/>
          <w:sz w:val="22"/>
          <w:szCs w:val="22"/>
        </w:rPr>
        <w:t xml:space="preserve"> </w:t>
      </w:r>
      <w:r w:rsidRPr="009A5451">
        <w:rPr>
          <w:rFonts w:asciiTheme="minorHAnsi" w:hAnsiTheme="minorHAnsi"/>
          <w:sz w:val="22"/>
          <w:szCs w:val="22"/>
        </w:rPr>
        <w:tab/>
      </w:r>
      <w:r w:rsidR="009A5451">
        <w:rPr>
          <w:rFonts w:asciiTheme="minorHAnsi" w:hAnsiTheme="minorHAnsi"/>
          <w:sz w:val="22"/>
          <w:szCs w:val="22"/>
        </w:rPr>
        <w:tab/>
      </w:r>
      <w:r w:rsidRPr="009A5451">
        <w:rPr>
          <w:rFonts w:asciiTheme="minorHAnsi" w:hAnsiTheme="minorHAnsi"/>
          <w:sz w:val="22"/>
          <w:szCs w:val="22"/>
        </w:rPr>
        <w:t xml:space="preserve">Sistem menggabungkan seluruh indikator menggunakan metode </w:t>
      </w:r>
      <w:r w:rsidRPr="009A5451">
        <w:rPr>
          <w:rFonts w:asciiTheme="minorHAnsi" w:hAnsiTheme="minorHAnsi"/>
          <w:i/>
          <w:iCs/>
          <w:sz w:val="22"/>
          <w:szCs w:val="22"/>
        </w:rPr>
        <w:t>Weighted Scoring</w:t>
      </w:r>
      <w:r w:rsidRPr="009A5451">
        <w:rPr>
          <w:rFonts w:asciiTheme="minorHAnsi" w:hAnsiTheme="minorHAnsi"/>
          <w:sz w:val="22"/>
          <w:szCs w:val="22"/>
        </w:rPr>
        <w:t xml:space="preserve"> untuk menentukan keputusan akhir.</w:t>
      </w:r>
    </w:p>
    <w:p w14:paraId="2541317F" w14:textId="2309D32B" w:rsidR="00EF4A42" w:rsidRPr="009A5451" w:rsidRDefault="00EF4A42" w:rsidP="00AF63EA">
      <w:pPr>
        <w:pStyle w:val="NormalWeb"/>
        <w:ind w:left="426"/>
        <w:jc w:val="center"/>
        <w:rPr>
          <w:rFonts w:asciiTheme="minorHAnsi" w:hAnsiTheme="minorHAnsi"/>
          <w:sz w:val="22"/>
          <w:szCs w:val="22"/>
        </w:rPr>
      </w:pPr>
    </w:p>
    <w:p w14:paraId="2F1ED303" w14:textId="0575C02F" w:rsidR="000274C3" w:rsidRPr="009A5451" w:rsidRDefault="000274C3" w:rsidP="00AF63EA">
      <w:pPr>
        <w:pStyle w:val="NormalWeb"/>
        <w:ind w:left="426"/>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115A6F7E" wp14:editId="137D7294">
            <wp:extent cx="3948546" cy="2775995"/>
            <wp:effectExtent l="0" t="0" r="0" b="5715"/>
            <wp:docPr id="12225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4167" name=""/>
                    <pic:cNvPicPr/>
                  </pic:nvPicPr>
                  <pic:blipFill>
                    <a:blip r:embed="rId46"/>
                    <a:stretch>
                      <a:fillRect/>
                    </a:stretch>
                  </pic:blipFill>
                  <pic:spPr>
                    <a:xfrm>
                      <a:off x="0" y="0"/>
                      <a:ext cx="3959846" cy="2783940"/>
                    </a:xfrm>
                    <a:prstGeom prst="rect">
                      <a:avLst/>
                    </a:prstGeom>
                  </pic:spPr>
                </pic:pic>
              </a:graphicData>
            </a:graphic>
          </wp:inline>
        </w:drawing>
      </w:r>
    </w:p>
    <w:p w14:paraId="659BBC87" w14:textId="09C61237" w:rsidR="00365D60" w:rsidRPr="009A5451" w:rsidRDefault="00365D60" w:rsidP="00AF63EA">
      <w:pPr>
        <w:pStyle w:val="NormalWeb"/>
        <w:ind w:left="426"/>
        <w:jc w:val="center"/>
        <w:rPr>
          <w:rFonts w:asciiTheme="minorHAnsi" w:hAnsiTheme="minorHAnsi"/>
          <w:sz w:val="22"/>
          <w:szCs w:val="22"/>
        </w:rPr>
      </w:pPr>
      <w:bookmarkStart w:id="115" w:name="_Toc218276774"/>
      <w:r w:rsidRPr="009A5451">
        <w:rPr>
          <w:rFonts w:asciiTheme="minorHAnsi" w:hAnsiTheme="minorHAnsi"/>
          <w:i/>
          <w:iCs/>
          <w:sz w:val="18"/>
          <w:szCs w:val="18"/>
        </w:rPr>
        <w:t>Gambar 3.</w:t>
      </w:r>
      <w:r w:rsidRPr="009A5451">
        <w:rPr>
          <w:rFonts w:asciiTheme="minorHAnsi" w:hAnsiTheme="minorHAnsi"/>
          <w:b/>
          <w:bCs/>
          <w:i/>
          <w:iCs/>
          <w:sz w:val="18"/>
          <w:szCs w:val="18"/>
        </w:rPr>
        <w:fldChar w:fldCharType="begin"/>
      </w:r>
      <w:r w:rsidRPr="009A5451">
        <w:rPr>
          <w:rFonts w:asciiTheme="minorHAnsi" w:hAnsiTheme="minorHAnsi"/>
          <w:i/>
          <w:iCs/>
          <w:sz w:val="18"/>
          <w:szCs w:val="18"/>
        </w:rPr>
        <w:instrText xml:space="preserve"> SEQ Gambar \* ARABIC </w:instrText>
      </w:r>
      <w:r w:rsidRPr="009A5451">
        <w:rPr>
          <w:rFonts w:asciiTheme="minorHAnsi" w:hAnsiTheme="minorHAnsi"/>
          <w:b/>
          <w:bCs/>
          <w:i/>
          <w:iCs/>
          <w:sz w:val="18"/>
          <w:szCs w:val="18"/>
        </w:rPr>
        <w:fldChar w:fldCharType="separate"/>
      </w:r>
      <w:r w:rsidR="00293190">
        <w:rPr>
          <w:rFonts w:asciiTheme="minorHAnsi" w:hAnsiTheme="minorHAnsi"/>
          <w:i/>
          <w:iCs/>
          <w:noProof/>
          <w:sz w:val="18"/>
          <w:szCs w:val="18"/>
        </w:rPr>
        <w:t>37</w:t>
      </w:r>
      <w:r w:rsidRPr="009A5451">
        <w:rPr>
          <w:rFonts w:asciiTheme="minorHAnsi" w:hAnsiTheme="minorHAnsi"/>
          <w:b/>
          <w:bCs/>
          <w:i/>
          <w:iCs/>
          <w:sz w:val="18"/>
          <w:szCs w:val="18"/>
        </w:rPr>
        <w:fldChar w:fldCharType="end"/>
      </w:r>
      <w:r w:rsidRPr="009A5451">
        <w:rPr>
          <w:rFonts w:asciiTheme="minorHAnsi" w:hAnsiTheme="minorHAnsi"/>
          <w:b/>
          <w:bCs/>
          <w:i/>
          <w:iCs/>
          <w:sz w:val="18"/>
          <w:szCs w:val="18"/>
        </w:rPr>
        <w:t xml:space="preserve"> </w:t>
      </w:r>
      <w:r w:rsidR="003F17AC" w:rsidRPr="009A5451">
        <w:rPr>
          <w:rFonts w:asciiTheme="minorHAnsi" w:hAnsiTheme="minorHAnsi"/>
          <w:i/>
          <w:iCs/>
          <w:sz w:val="18"/>
          <w:szCs w:val="18"/>
        </w:rPr>
        <w:t>Menyimpan Hasil Logic</w:t>
      </w:r>
      <w:bookmarkEnd w:id="115"/>
    </w:p>
    <w:p w14:paraId="29E0F7CF" w14:textId="493F9336" w:rsidR="00F4281D" w:rsidRPr="009A5451" w:rsidRDefault="00F4281D" w:rsidP="00AF63EA">
      <w:pPr>
        <w:pStyle w:val="NormalWeb"/>
        <w:spacing w:after="0" w:afterAutospacing="0"/>
        <w:ind w:left="426"/>
        <w:jc w:val="center"/>
        <w:rPr>
          <w:rFonts w:asciiTheme="minorHAnsi" w:hAnsiTheme="minorHAnsi"/>
          <w:sz w:val="22"/>
          <w:szCs w:val="22"/>
        </w:rPr>
      </w:pPr>
      <w:r w:rsidRPr="009A5451">
        <w:rPr>
          <w:rFonts w:asciiTheme="minorHAnsi" w:hAnsiTheme="minorHAnsi"/>
          <w:noProof/>
          <w:sz w:val="22"/>
          <w:szCs w:val="22"/>
        </w:rPr>
        <w:lastRenderedPageBreak/>
        <w:drawing>
          <wp:inline distT="0" distB="0" distL="0" distR="0" wp14:anchorId="26FF64E6" wp14:editId="2ECE8B18">
            <wp:extent cx="5562600" cy="1690486"/>
            <wp:effectExtent l="0" t="0" r="0" b="5080"/>
            <wp:docPr id="171394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40311" name=""/>
                    <pic:cNvPicPr/>
                  </pic:nvPicPr>
                  <pic:blipFill>
                    <a:blip r:embed="rId47"/>
                    <a:stretch>
                      <a:fillRect/>
                    </a:stretch>
                  </pic:blipFill>
                  <pic:spPr>
                    <a:xfrm>
                      <a:off x="0" y="0"/>
                      <a:ext cx="5564209" cy="1690975"/>
                    </a:xfrm>
                    <a:prstGeom prst="rect">
                      <a:avLst/>
                    </a:prstGeom>
                  </pic:spPr>
                </pic:pic>
              </a:graphicData>
            </a:graphic>
          </wp:inline>
        </w:drawing>
      </w:r>
    </w:p>
    <w:p w14:paraId="291CCF7C" w14:textId="683188D9" w:rsidR="008F30A1" w:rsidRPr="009A5451" w:rsidRDefault="008F30A1" w:rsidP="00AF63EA">
      <w:pPr>
        <w:pStyle w:val="Caption"/>
        <w:spacing w:before="240"/>
        <w:ind w:left="426"/>
        <w:jc w:val="center"/>
        <w:rPr>
          <w:b w:val="0"/>
          <w:bCs w:val="0"/>
          <w:i/>
          <w:iCs/>
          <w:color w:val="auto"/>
        </w:rPr>
      </w:pPr>
      <w:bookmarkStart w:id="116" w:name="_Toc218276775"/>
      <w:r w:rsidRPr="009A5451">
        <w:rPr>
          <w:b w:val="0"/>
          <w:bCs w:val="0"/>
          <w:i/>
          <w:iCs/>
          <w:color w:val="auto"/>
        </w:rPr>
        <w:t>Gambar 3.</w:t>
      </w:r>
      <w:r w:rsidRPr="009A5451">
        <w:rPr>
          <w:b w:val="0"/>
          <w:bCs w:val="0"/>
          <w:i/>
          <w:iCs/>
          <w:color w:val="auto"/>
        </w:rPr>
        <w:fldChar w:fldCharType="begin"/>
      </w:r>
      <w:r w:rsidRPr="009A5451">
        <w:rPr>
          <w:b w:val="0"/>
          <w:bCs w:val="0"/>
          <w:i/>
          <w:iCs/>
          <w:color w:val="auto"/>
        </w:rPr>
        <w:instrText xml:space="preserve"> SEQ Gambar \* ARABIC </w:instrText>
      </w:r>
      <w:r w:rsidRPr="009A5451">
        <w:rPr>
          <w:b w:val="0"/>
          <w:bCs w:val="0"/>
          <w:i/>
          <w:iCs/>
          <w:color w:val="auto"/>
        </w:rPr>
        <w:fldChar w:fldCharType="separate"/>
      </w:r>
      <w:r w:rsidR="00293190">
        <w:rPr>
          <w:b w:val="0"/>
          <w:bCs w:val="0"/>
          <w:i/>
          <w:iCs/>
          <w:noProof/>
          <w:color w:val="auto"/>
        </w:rPr>
        <w:t>38</w:t>
      </w:r>
      <w:r w:rsidRPr="009A5451">
        <w:rPr>
          <w:b w:val="0"/>
          <w:bCs w:val="0"/>
          <w:i/>
          <w:iCs/>
          <w:color w:val="auto"/>
        </w:rPr>
        <w:fldChar w:fldCharType="end"/>
      </w:r>
      <w:r w:rsidRPr="009A5451">
        <w:rPr>
          <w:b w:val="0"/>
          <w:bCs w:val="0"/>
          <w:i/>
          <w:iCs/>
          <w:color w:val="auto"/>
        </w:rPr>
        <w:t xml:space="preserve"> Bucket curated-zone MinIO</w:t>
      </w:r>
      <w:bookmarkEnd w:id="116"/>
    </w:p>
    <w:p w14:paraId="08D97255" w14:textId="50CF506B" w:rsidR="000F68A0" w:rsidRPr="009A5451" w:rsidRDefault="00E3427F" w:rsidP="009A5451">
      <w:pPr>
        <w:ind w:left="720" w:firstLine="720"/>
        <w:jc w:val="both"/>
        <w:rPr>
          <w:rFonts w:cs="Times New Roman"/>
        </w:rPr>
      </w:pPr>
      <w:r w:rsidRPr="009A5451">
        <w:rPr>
          <w:rFonts w:cs="Times New Roman"/>
        </w:rPr>
        <w:t>Hasil kalkulasi, rekomendasi, dan penjelasan tersebut disusun ke dalam sebuah DataFrame final. Data ini kemudian disimpan secara permanen ke dalam curated-zone dengan format Delta Lake. Struktur folder di zona ini memungkinkan akses cepat bagi aplikasi frontend untuk menampilkan saran kesehatan kepada pengguna secara instan.</w:t>
      </w:r>
    </w:p>
    <w:p w14:paraId="1FDBAAF4" w14:textId="4FD60726" w:rsidR="00285360" w:rsidRPr="009A5451" w:rsidRDefault="00285360" w:rsidP="43DFE323">
      <w:pPr>
        <w:pStyle w:val="Heading3"/>
        <w:numPr>
          <w:ilvl w:val="2"/>
          <w:numId w:val="23"/>
        </w:numPr>
        <w:ind w:left="426" w:firstLine="283"/>
        <w:rPr>
          <w:rFonts w:asciiTheme="minorHAnsi" w:hAnsiTheme="minorHAnsi" w:cs="Times New Roman"/>
          <w:color w:val="auto"/>
          <w:lang w:val="en-ID" w:eastAsia="en-ID"/>
        </w:rPr>
      </w:pPr>
      <w:bookmarkStart w:id="117" w:name="_Toc217252333"/>
      <w:bookmarkStart w:id="118" w:name="_Toc218276653"/>
      <w:r w:rsidRPr="43DFE323">
        <w:rPr>
          <w:rFonts w:asciiTheme="minorHAnsi" w:hAnsiTheme="minorHAnsi" w:cs="Times New Roman"/>
          <w:color w:val="auto"/>
          <w:lang w:val="en-ID" w:eastAsia="en-ID"/>
        </w:rPr>
        <w:t>Serving Layer (Neon DB)</w:t>
      </w:r>
      <w:bookmarkEnd w:id="117"/>
      <w:bookmarkEnd w:id="118"/>
    </w:p>
    <w:p w14:paraId="3A262708" w14:textId="2295B3AD" w:rsidR="000A287B" w:rsidRPr="009A5451" w:rsidRDefault="00285360" w:rsidP="009A5451">
      <w:pPr>
        <w:spacing w:after="100" w:afterAutospacing="1" w:line="240" w:lineRule="auto"/>
        <w:ind w:left="709" w:firstLine="720"/>
        <w:jc w:val="both"/>
        <w:rPr>
          <w:rFonts w:eastAsia="Times New Roman" w:cs="Times New Roman"/>
          <w:lang w:val="en-ID" w:eastAsia="en-ID"/>
        </w:rPr>
      </w:pPr>
      <w:r w:rsidRPr="009A5451">
        <w:rPr>
          <w:rFonts w:eastAsia="Times New Roman" w:cs="Times New Roman"/>
          <w:lang w:val="en-ID" w:eastAsia="en-ID"/>
        </w:rPr>
        <w:t xml:space="preserve">Tahap akhir dari arsitektur penyimpanan adalah </w:t>
      </w:r>
      <w:r w:rsidRPr="009A5451">
        <w:rPr>
          <w:rFonts w:eastAsia="Times New Roman" w:cs="Times New Roman"/>
          <w:i/>
          <w:lang w:val="en-ID" w:eastAsia="en-ID"/>
        </w:rPr>
        <w:t>Serving Layer</w:t>
      </w:r>
      <w:r w:rsidRPr="009A5451">
        <w:rPr>
          <w:rFonts w:eastAsia="Times New Roman" w:cs="Times New Roman"/>
          <w:lang w:val="en-ID" w:eastAsia="en-ID"/>
        </w:rPr>
        <w:t xml:space="preserve"> yang menggunakan basis data PostgreSQL dari Neon DB sebagai tujuan akhir data setelah diproses di </w:t>
      </w:r>
      <w:r w:rsidRPr="009A5451">
        <w:rPr>
          <w:rFonts w:eastAsia="Times New Roman" w:cs="Times New Roman"/>
          <w:i/>
          <w:lang w:val="en-ID" w:eastAsia="en-ID"/>
        </w:rPr>
        <w:t>Curated Zone</w:t>
      </w:r>
      <w:r w:rsidRPr="009A5451">
        <w:rPr>
          <w:rFonts w:eastAsia="Times New Roman" w:cs="Times New Roman"/>
          <w:lang w:val="en-ID" w:eastAsia="en-ID"/>
        </w:rPr>
        <w:t xml:space="preserve">. Lapisan ini berfungsi sebagai media penyimpanan terstruktur untuk hasil analisis preskriptif yang telah divalidasi sehingga siap dikonsumsi secara efisien oleh alat visualisasi seperti Metabase. </w:t>
      </w:r>
    </w:p>
    <w:p w14:paraId="69B79792" w14:textId="21750CCA" w:rsidR="0025403A" w:rsidRPr="009A5451" w:rsidRDefault="0025403A" w:rsidP="00AF63EA">
      <w:pPr>
        <w:spacing w:before="100" w:beforeAutospacing="1" w:after="100" w:afterAutospacing="1" w:line="240" w:lineRule="auto"/>
        <w:ind w:left="426"/>
        <w:jc w:val="center"/>
        <w:rPr>
          <w:rFonts w:eastAsia="Times New Roman" w:cs="Times New Roman"/>
          <w:lang w:val="en-ID" w:eastAsia="en-ID"/>
        </w:rPr>
      </w:pPr>
      <w:r w:rsidRPr="009A5451">
        <w:rPr>
          <w:rFonts w:eastAsia="Times New Roman" w:cs="Times New Roman"/>
          <w:noProof/>
          <w:lang w:val="en-ID" w:eastAsia="en-ID"/>
        </w:rPr>
        <w:lastRenderedPageBreak/>
        <w:drawing>
          <wp:inline distT="0" distB="0" distL="0" distR="0" wp14:anchorId="22787455" wp14:editId="57DFB210">
            <wp:extent cx="5036128" cy="5248742"/>
            <wp:effectExtent l="0" t="0" r="0" b="0"/>
            <wp:docPr id="622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0170" name=""/>
                    <pic:cNvPicPr/>
                  </pic:nvPicPr>
                  <pic:blipFill>
                    <a:blip r:embed="rId48"/>
                    <a:stretch>
                      <a:fillRect/>
                    </a:stretch>
                  </pic:blipFill>
                  <pic:spPr>
                    <a:xfrm>
                      <a:off x="0" y="0"/>
                      <a:ext cx="5040711" cy="5253518"/>
                    </a:xfrm>
                    <a:prstGeom prst="rect">
                      <a:avLst/>
                    </a:prstGeom>
                  </pic:spPr>
                </pic:pic>
              </a:graphicData>
            </a:graphic>
          </wp:inline>
        </w:drawing>
      </w:r>
    </w:p>
    <w:p w14:paraId="47D3455C" w14:textId="54094377" w:rsidR="005D1702" w:rsidRPr="009A5451" w:rsidRDefault="00DA1559" w:rsidP="00AF63EA">
      <w:pPr>
        <w:spacing w:before="100" w:beforeAutospacing="1" w:after="100" w:afterAutospacing="1" w:line="240" w:lineRule="auto"/>
        <w:ind w:left="426"/>
        <w:jc w:val="center"/>
        <w:rPr>
          <w:rFonts w:eastAsia="Times New Roman" w:cs="Times New Roman"/>
          <w:lang w:val="en-ID" w:eastAsia="en-ID"/>
        </w:rPr>
      </w:pPr>
      <w:bookmarkStart w:id="119" w:name="_Toc218276776"/>
      <w:r w:rsidRPr="009A5451">
        <w:rPr>
          <w:i/>
          <w:iCs/>
          <w:sz w:val="18"/>
          <w:szCs w:val="18"/>
        </w:rPr>
        <w:t>Gambar 3.</w:t>
      </w:r>
      <w:r w:rsidRPr="009A5451">
        <w:rPr>
          <w:b/>
          <w:bCs/>
          <w:i/>
          <w:iCs/>
          <w:sz w:val="18"/>
          <w:szCs w:val="18"/>
        </w:rPr>
        <w:fldChar w:fldCharType="begin"/>
      </w:r>
      <w:r w:rsidRPr="009A5451">
        <w:rPr>
          <w:i/>
          <w:iCs/>
          <w:sz w:val="18"/>
          <w:szCs w:val="18"/>
        </w:rPr>
        <w:instrText xml:space="preserve"> SEQ Gambar \* ARABIC </w:instrText>
      </w:r>
      <w:r w:rsidRPr="009A5451">
        <w:rPr>
          <w:b/>
          <w:bCs/>
          <w:i/>
          <w:iCs/>
          <w:sz w:val="18"/>
          <w:szCs w:val="18"/>
        </w:rPr>
        <w:fldChar w:fldCharType="separate"/>
      </w:r>
      <w:r w:rsidR="00293190">
        <w:rPr>
          <w:i/>
          <w:iCs/>
          <w:noProof/>
          <w:sz w:val="18"/>
          <w:szCs w:val="18"/>
        </w:rPr>
        <w:t>39</w:t>
      </w:r>
      <w:r w:rsidRPr="009A5451">
        <w:rPr>
          <w:b/>
          <w:bCs/>
          <w:i/>
          <w:iCs/>
          <w:sz w:val="18"/>
          <w:szCs w:val="18"/>
        </w:rPr>
        <w:fldChar w:fldCharType="end"/>
      </w:r>
      <w:r w:rsidRPr="009A5451">
        <w:rPr>
          <w:b/>
          <w:bCs/>
          <w:i/>
          <w:iCs/>
          <w:sz w:val="18"/>
          <w:szCs w:val="18"/>
        </w:rPr>
        <w:t xml:space="preserve"> </w:t>
      </w:r>
      <w:r w:rsidRPr="009A5451">
        <w:rPr>
          <w:i/>
          <w:iCs/>
          <w:sz w:val="18"/>
          <w:szCs w:val="18"/>
          <w:lang w:val="en-ID"/>
        </w:rPr>
        <w:t>Load_aktivitas_to_neon.py</w:t>
      </w:r>
      <w:bookmarkEnd w:id="119"/>
    </w:p>
    <w:p w14:paraId="698D3B3F" w14:textId="6DA2FF85" w:rsidR="005D1702" w:rsidRPr="009A5451" w:rsidRDefault="005D1702" w:rsidP="009A5451">
      <w:pPr>
        <w:spacing w:before="100" w:beforeAutospacing="1" w:after="100" w:afterAutospacing="1" w:line="240" w:lineRule="auto"/>
        <w:ind w:left="720" w:firstLine="720"/>
        <w:jc w:val="both"/>
        <w:rPr>
          <w:rFonts w:eastAsia="Times New Roman" w:cs="Times New Roman"/>
          <w:lang w:val="en-ID" w:eastAsia="en-ID"/>
        </w:rPr>
      </w:pPr>
      <w:r w:rsidRPr="009A5451">
        <w:rPr>
          <w:rFonts w:eastAsia="Times New Roman" w:cs="Times New Roman"/>
          <w:lang w:val="en-ID" w:eastAsia="en-ID"/>
        </w:rPr>
        <w:t>Skrip Load_aktivitas_to_neon.py menangani pemindahan riwayat aktivitas lengkap untuk kebutuhan dashboard visualisasi. Skrip ini membaca data dari Clean Zone yang mencakup catatan aktivitas dan data master hasil join SQL. Melalui operasi merge di tingkat kode, data diperkaya dengan informasi kategori seperti klasifikasi lokasi indoor atau outdoor serta skor MET. Berbeda dengan skrip sebelumnya, proses pengunggahan ke tabel riwayat_aktivitas_dashboard menggunakan mode replace. Hal ini dilakukan agar tabel pada dashboard selalu sinkron dengan versi penuh riwayat yang ada di Lakehouse secara akurat dan terhindar dari duplikasi data aktivitas lama.</w:t>
      </w:r>
    </w:p>
    <w:p w14:paraId="0404C6AC" w14:textId="020BE787" w:rsidR="007503A5" w:rsidRPr="009A5451" w:rsidRDefault="001F0178" w:rsidP="00AF63EA">
      <w:pPr>
        <w:spacing w:before="100" w:beforeAutospacing="1" w:after="100" w:afterAutospacing="1" w:line="240" w:lineRule="auto"/>
        <w:ind w:left="426"/>
        <w:jc w:val="center"/>
        <w:rPr>
          <w:rFonts w:eastAsia="Times New Roman" w:cs="Times New Roman"/>
          <w:lang w:val="en-ID" w:eastAsia="en-ID"/>
        </w:rPr>
      </w:pPr>
      <w:r w:rsidRPr="009A5451">
        <w:rPr>
          <w:rFonts w:eastAsia="Times New Roman" w:cs="Times New Roman"/>
          <w:noProof/>
          <w:lang w:val="en-ID" w:eastAsia="en-ID"/>
        </w:rPr>
        <w:lastRenderedPageBreak/>
        <w:drawing>
          <wp:inline distT="0" distB="0" distL="0" distR="0" wp14:anchorId="1DBDE85B" wp14:editId="5BAC0AEC">
            <wp:extent cx="4953000" cy="3740956"/>
            <wp:effectExtent l="0" t="0" r="0" b="0"/>
            <wp:docPr id="195325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51089" name=""/>
                    <pic:cNvPicPr/>
                  </pic:nvPicPr>
                  <pic:blipFill>
                    <a:blip r:embed="rId49"/>
                    <a:stretch>
                      <a:fillRect/>
                    </a:stretch>
                  </pic:blipFill>
                  <pic:spPr>
                    <a:xfrm>
                      <a:off x="0" y="0"/>
                      <a:ext cx="4956968" cy="3743953"/>
                    </a:xfrm>
                    <a:prstGeom prst="rect">
                      <a:avLst/>
                    </a:prstGeom>
                  </pic:spPr>
                </pic:pic>
              </a:graphicData>
            </a:graphic>
          </wp:inline>
        </w:drawing>
      </w:r>
    </w:p>
    <w:p w14:paraId="04B63A25" w14:textId="1C929EFC" w:rsidR="005D1702" w:rsidRPr="009A5451" w:rsidRDefault="00DA1559" w:rsidP="00AF63EA">
      <w:pPr>
        <w:spacing w:before="100" w:beforeAutospacing="1" w:after="100" w:afterAutospacing="1" w:line="240" w:lineRule="auto"/>
        <w:ind w:left="426"/>
        <w:jc w:val="center"/>
        <w:rPr>
          <w:rFonts w:eastAsia="Times New Roman" w:cs="Times New Roman"/>
          <w:lang w:val="en-ID" w:eastAsia="en-ID"/>
        </w:rPr>
      </w:pPr>
      <w:bookmarkStart w:id="120" w:name="_Toc218276777"/>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40</w:t>
      </w:r>
      <w:r w:rsidRPr="009A5451">
        <w:rPr>
          <w:i/>
          <w:iCs/>
          <w:sz w:val="18"/>
          <w:szCs w:val="18"/>
        </w:rPr>
        <w:fldChar w:fldCharType="end"/>
      </w:r>
      <w:r w:rsidRPr="009A5451">
        <w:rPr>
          <w:rFonts w:eastAsia="Times New Roman" w:cs="Times New Roman"/>
          <w:lang w:val="en-ID" w:eastAsia="en-ID"/>
        </w:rPr>
        <w:t xml:space="preserve"> </w:t>
      </w:r>
      <w:r w:rsidRPr="009A5451">
        <w:rPr>
          <w:i/>
          <w:iCs/>
          <w:sz w:val="18"/>
          <w:szCs w:val="18"/>
          <w:lang w:val="en-ID"/>
        </w:rPr>
        <w:t>Load_prescriptive_to_sql.py</w:t>
      </w:r>
      <w:bookmarkEnd w:id="120"/>
    </w:p>
    <w:p w14:paraId="203B1FB7" w14:textId="537A6347" w:rsidR="005D1702" w:rsidRPr="009A5451" w:rsidRDefault="00CD53DC" w:rsidP="009A5451">
      <w:pPr>
        <w:spacing w:before="100" w:beforeAutospacing="1" w:after="100" w:afterAutospacing="1" w:line="240" w:lineRule="auto"/>
        <w:ind w:left="720" w:firstLine="720"/>
        <w:jc w:val="both"/>
        <w:rPr>
          <w:rFonts w:eastAsia="Times New Roman" w:cs="Times New Roman"/>
          <w:lang w:val="en-ID" w:eastAsia="en-ID"/>
        </w:rPr>
      </w:pPr>
      <w:r w:rsidRPr="009A5451">
        <w:rPr>
          <w:rStyle w:val="HTMLCode"/>
          <w:rFonts w:asciiTheme="minorHAnsi" w:eastAsiaTheme="minorEastAsia" w:hAnsiTheme="minorHAnsi" w:cs="Times New Roman"/>
          <w:sz w:val="22"/>
          <w:szCs w:val="22"/>
        </w:rPr>
        <w:t>Load_prescriptive_to_sql.py</w:t>
      </w:r>
      <w:r w:rsidRPr="009A5451">
        <w:rPr>
          <w:rFonts w:cs="Times New Roman"/>
        </w:rPr>
        <w:t xml:space="preserve"> bertugas menarik hasil keputusan otomatis dari jalur penyimpanan </w:t>
      </w:r>
      <w:r w:rsidRPr="009A5451">
        <w:rPr>
          <w:rStyle w:val="HTMLCode"/>
          <w:rFonts w:asciiTheme="minorHAnsi" w:eastAsiaTheme="minorEastAsia" w:hAnsiTheme="minorHAnsi" w:cs="Times New Roman"/>
          <w:sz w:val="22"/>
          <w:szCs w:val="22"/>
        </w:rPr>
        <w:t>s3://curated-zone/prescriptive_hygiene</w:t>
      </w:r>
      <w:r w:rsidRPr="009A5451">
        <w:rPr>
          <w:rFonts w:cs="Times New Roman"/>
        </w:rPr>
        <w:t xml:space="preserve">. Dalam prosesnya, skrip ini memastikan kolom </w:t>
      </w:r>
      <w:r w:rsidRPr="009A5451">
        <w:rPr>
          <w:rStyle w:val="HTMLCode"/>
          <w:rFonts w:asciiTheme="minorHAnsi" w:eastAsiaTheme="minorEastAsia" w:hAnsiTheme="minorHAnsi" w:cs="Times New Roman"/>
          <w:sz w:val="22"/>
          <w:szCs w:val="22"/>
        </w:rPr>
        <w:t>generated_at</w:t>
      </w:r>
      <w:r w:rsidRPr="009A5451">
        <w:rPr>
          <w:rFonts w:cs="Times New Roman"/>
        </w:rPr>
        <w:t xml:space="preserve"> dikonversi menjadi format </w:t>
      </w:r>
      <w:r w:rsidRPr="009A5451">
        <w:rPr>
          <w:rFonts w:cs="Times New Roman"/>
          <w:i/>
          <w:iCs/>
        </w:rPr>
        <w:t>datetime</w:t>
      </w:r>
      <w:r w:rsidRPr="009A5451">
        <w:rPr>
          <w:rFonts w:cs="Times New Roman"/>
        </w:rPr>
        <w:t xml:space="preserve"> yang valid sebelum dimuat ke tabel </w:t>
      </w:r>
      <w:r w:rsidRPr="009A5451">
        <w:rPr>
          <w:rStyle w:val="HTMLCode"/>
          <w:rFonts w:asciiTheme="minorHAnsi" w:eastAsiaTheme="minorEastAsia" w:hAnsiTheme="minorHAnsi" w:cs="Times New Roman"/>
          <w:sz w:val="22"/>
          <w:szCs w:val="22"/>
        </w:rPr>
        <w:t>rekomendasi_mandi_preskriptif</w:t>
      </w:r>
      <w:r w:rsidRPr="009A5451">
        <w:rPr>
          <w:rFonts w:cs="Times New Roman"/>
        </w:rPr>
        <w:t xml:space="preserve">. Strategi penulisan yang digunakan adalah </w:t>
      </w:r>
      <w:r w:rsidRPr="009A5451">
        <w:rPr>
          <w:rStyle w:val="HTMLCode"/>
          <w:rFonts w:asciiTheme="minorHAnsi" w:eastAsiaTheme="minorEastAsia" w:hAnsiTheme="minorHAnsi" w:cs="Times New Roman"/>
          <w:sz w:val="22"/>
          <w:szCs w:val="22"/>
        </w:rPr>
        <w:t>append</w:t>
      </w:r>
      <w:r w:rsidRPr="009A5451">
        <w:rPr>
          <w:rFonts w:cs="Times New Roman"/>
        </w:rPr>
        <w:t>, yang bertujuan agar seluruh rekam jejak histori skor dan rekomendasi tersimpan secara berkelanjutan tanpa menimpa data yang sudah ada, sehingga memungkinkan analisis tren jangka panjang bagi pengguna.</w:t>
      </w:r>
    </w:p>
    <w:p w14:paraId="0FD06AE4" w14:textId="14022C9C" w:rsidR="007503A5" w:rsidRPr="009A5451" w:rsidRDefault="00041729" w:rsidP="00AF63EA">
      <w:pPr>
        <w:spacing w:before="100" w:beforeAutospacing="1" w:after="100" w:afterAutospacing="1" w:line="240" w:lineRule="auto"/>
        <w:ind w:left="426"/>
        <w:jc w:val="center"/>
        <w:rPr>
          <w:rFonts w:eastAsia="Times New Roman" w:cs="Times New Roman"/>
          <w:lang w:val="en-ID" w:eastAsia="en-ID"/>
        </w:rPr>
      </w:pPr>
      <w:r w:rsidRPr="009A5451">
        <w:rPr>
          <w:rFonts w:eastAsia="Times New Roman" w:cs="Times New Roman"/>
          <w:noProof/>
          <w:lang w:val="en-ID" w:eastAsia="en-ID"/>
        </w:rPr>
        <w:drawing>
          <wp:inline distT="0" distB="0" distL="0" distR="0" wp14:anchorId="3276249B" wp14:editId="0B15BE35">
            <wp:extent cx="4821382" cy="2933114"/>
            <wp:effectExtent l="0" t="0" r="0" b="635"/>
            <wp:docPr id="91910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6262" name=""/>
                    <pic:cNvPicPr/>
                  </pic:nvPicPr>
                  <pic:blipFill>
                    <a:blip r:embed="rId50"/>
                    <a:stretch>
                      <a:fillRect/>
                    </a:stretch>
                  </pic:blipFill>
                  <pic:spPr>
                    <a:xfrm>
                      <a:off x="0" y="0"/>
                      <a:ext cx="4825551" cy="2935650"/>
                    </a:xfrm>
                    <a:prstGeom prst="rect">
                      <a:avLst/>
                    </a:prstGeom>
                  </pic:spPr>
                </pic:pic>
              </a:graphicData>
            </a:graphic>
          </wp:inline>
        </w:drawing>
      </w:r>
    </w:p>
    <w:p w14:paraId="1F6CF435" w14:textId="6D9ED6B5" w:rsidR="005D1702" w:rsidRPr="009A5451" w:rsidRDefault="00DA1559" w:rsidP="00AF63EA">
      <w:pPr>
        <w:spacing w:before="100" w:beforeAutospacing="1" w:after="100" w:afterAutospacing="1" w:line="240" w:lineRule="auto"/>
        <w:ind w:left="426"/>
        <w:jc w:val="center"/>
        <w:rPr>
          <w:rFonts w:eastAsia="Times New Roman" w:cs="Times New Roman"/>
          <w:lang w:val="en-ID" w:eastAsia="en-ID"/>
        </w:rPr>
      </w:pPr>
      <w:bookmarkStart w:id="121" w:name="_Toc218276778"/>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41</w:t>
      </w:r>
      <w:r w:rsidRPr="009A5451">
        <w:rPr>
          <w:i/>
          <w:iCs/>
          <w:sz w:val="18"/>
          <w:szCs w:val="18"/>
        </w:rPr>
        <w:fldChar w:fldCharType="end"/>
      </w:r>
      <w:r w:rsidRPr="009A5451">
        <w:rPr>
          <w:rFonts w:eastAsia="Times New Roman" w:cs="Times New Roman"/>
          <w:lang w:val="en-ID" w:eastAsia="en-ID"/>
        </w:rPr>
        <w:t xml:space="preserve"> </w:t>
      </w:r>
      <w:r w:rsidRPr="009A5451">
        <w:rPr>
          <w:i/>
          <w:iCs/>
          <w:sz w:val="18"/>
          <w:szCs w:val="18"/>
          <w:lang w:val="en-ID"/>
        </w:rPr>
        <w:t>Load_riwayat_mandi_to_neon.py</w:t>
      </w:r>
      <w:bookmarkEnd w:id="121"/>
      <w:r w:rsidRPr="009A5451">
        <w:rPr>
          <w:rFonts w:eastAsia="Times New Roman" w:cs="Times New Roman"/>
          <w:lang w:val="en-ID" w:eastAsia="en-ID"/>
        </w:rPr>
        <w:t xml:space="preserve"> </w:t>
      </w:r>
    </w:p>
    <w:p w14:paraId="02DE2638" w14:textId="77777777" w:rsidR="005D1702" w:rsidRPr="009A5451" w:rsidRDefault="005D1702" w:rsidP="00AF63EA">
      <w:pPr>
        <w:spacing w:before="100" w:beforeAutospacing="1" w:after="100" w:afterAutospacing="1" w:line="240" w:lineRule="auto"/>
        <w:ind w:left="426"/>
        <w:jc w:val="center"/>
        <w:rPr>
          <w:rFonts w:eastAsia="Times New Roman" w:cs="Times New Roman"/>
          <w:lang w:val="en-ID" w:eastAsia="en-ID"/>
        </w:rPr>
      </w:pPr>
    </w:p>
    <w:p w14:paraId="5BE3CF49" w14:textId="7EDE5A79" w:rsidR="005042FB" w:rsidRPr="009A5451" w:rsidRDefault="005042FB" w:rsidP="00AF63EA">
      <w:pPr>
        <w:spacing w:before="100" w:beforeAutospacing="1" w:after="100" w:afterAutospacing="1" w:line="240" w:lineRule="auto"/>
        <w:ind w:left="426"/>
        <w:jc w:val="center"/>
        <w:rPr>
          <w:rFonts w:eastAsia="Times New Roman" w:cs="Times New Roman"/>
          <w:lang w:val="en-ID" w:eastAsia="en-ID"/>
        </w:rPr>
      </w:pPr>
      <w:r w:rsidRPr="009A5451">
        <w:rPr>
          <w:rFonts w:eastAsia="Times New Roman" w:cs="Times New Roman"/>
          <w:noProof/>
          <w:lang w:val="en-ID" w:eastAsia="en-ID"/>
        </w:rPr>
        <w:drawing>
          <wp:inline distT="0" distB="0" distL="0" distR="0" wp14:anchorId="3341C1CE" wp14:editId="3EFBCB57">
            <wp:extent cx="3671455" cy="2010154"/>
            <wp:effectExtent l="0" t="0" r="5715" b="9525"/>
            <wp:docPr id="170185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0775" name=""/>
                    <pic:cNvPicPr/>
                  </pic:nvPicPr>
                  <pic:blipFill>
                    <a:blip r:embed="rId51"/>
                    <a:stretch>
                      <a:fillRect/>
                    </a:stretch>
                  </pic:blipFill>
                  <pic:spPr>
                    <a:xfrm>
                      <a:off x="0" y="0"/>
                      <a:ext cx="3675595" cy="2012420"/>
                    </a:xfrm>
                    <a:prstGeom prst="rect">
                      <a:avLst/>
                    </a:prstGeom>
                  </pic:spPr>
                </pic:pic>
              </a:graphicData>
            </a:graphic>
          </wp:inline>
        </w:drawing>
      </w:r>
    </w:p>
    <w:p w14:paraId="79294C31" w14:textId="061DCE44" w:rsidR="00DA1559" w:rsidRPr="009A5451" w:rsidRDefault="00DA1559" w:rsidP="00AF63EA">
      <w:pPr>
        <w:spacing w:before="100" w:beforeAutospacing="1" w:after="100" w:afterAutospacing="1" w:line="240" w:lineRule="auto"/>
        <w:ind w:left="426"/>
        <w:jc w:val="center"/>
        <w:rPr>
          <w:rFonts w:eastAsia="Times New Roman" w:cs="Times New Roman"/>
          <w:lang w:val="en-ID" w:eastAsia="en-ID"/>
        </w:rPr>
      </w:pPr>
      <w:bookmarkStart w:id="122" w:name="_Toc218276779"/>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42</w:t>
      </w:r>
      <w:r w:rsidRPr="009A5451">
        <w:rPr>
          <w:i/>
          <w:iCs/>
          <w:sz w:val="18"/>
          <w:szCs w:val="18"/>
        </w:rPr>
        <w:fldChar w:fldCharType="end"/>
      </w:r>
      <w:r w:rsidR="004C68A9" w:rsidRPr="009A5451">
        <w:rPr>
          <w:i/>
          <w:iCs/>
          <w:sz w:val="18"/>
          <w:szCs w:val="18"/>
        </w:rPr>
        <w:t xml:space="preserve"> loading ke NeonDB</w:t>
      </w:r>
      <w:bookmarkEnd w:id="122"/>
      <w:r w:rsidR="004C68A9" w:rsidRPr="009A5451">
        <w:rPr>
          <w:rFonts w:eastAsia="Times New Roman" w:cs="Times New Roman"/>
          <w:lang w:val="en-ID" w:eastAsia="en-ID"/>
        </w:rPr>
        <w:t xml:space="preserve"> </w:t>
      </w:r>
    </w:p>
    <w:p w14:paraId="62F91FF0" w14:textId="4B4EAADE" w:rsidR="00BE6BDD" w:rsidRPr="009A5451" w:rsidRDefault="00BE6BDD" w:rsidP="009A5451">
      <w:pPr>
        <w:spacing w:before="100" w:beforeAutospacing="1" w:after="100" w:afterAutospacing="1" w:line="240" w:lineRule="auto"/>
        <w:ind w:left="720" w:firstLine="720"/>
        <w:jc w:val="both"/>
        <w:rPr>
          <w:rFonts w:eastAsia="Times New Roman" w:cs="Times New Roman"/>
          <w:lang w:val="en-ID" w:eastAsia="en-ID"/>
        </w:rPr>
      </w:pPr>
      <w:r w:rsidRPr="009A5451">
        <w:rPr>
          <w:rFonts w:eastAsia="Times New Roman" w:cs="Times New Roman"/>
          <w:lang w:val="en-ID" w:eastAsia="en-ID"/>
        </w:rPr>
        <w:t>Tahap terakhir diselesaikan oleh skrip Load_riwayat_mandi_to_neon.py yang mengelola integritas log kebersihan pengguna. Skrip ini secara otomatis mengidentifikasi file CSV terbaru di bucket raw-zone dengan menggunakan fungsi get_latest_csv. Setelah data dimuat ke DataFrame dan kolom waktunya divalidasi, data tersebut dipindahkan ke tabel riwayat_mandi menggunakan koneksi database SQLAlchemy yang dikonfigurasi dengan parameter sslmode=require guna menjamin keamanan transmisi data ke layanan cloud. Secara keseluruhan, Serving Layer ini menyediakan fondasi data yang aman, terstruktur, dan performan, yang memungkinkan alat visualisasi seperti Metabase untuk menyajikan wawasan higienitas secara responsif berdasarkan data yang telah dikurasi.</w:t>
      </w:r>
    </w:p>
    <w:p w14:paraId="30B42FE6" w14:textId="24276D1C" w:rsidR="00992EB1" w:rsidRPr="009A5451" w:rsidRDefault="00992EB1" w:rsidP="43DFE323">
      <w:pPr>
        <w:pStyle w:val="Heading2"/>
        <w:numPr>
          <w:ilvl w:val="1"/>
          <w:numId w:val="15"/>
        </w:numPr>
        <w:ind w:left="0" w:firstLine="0"/>
        <w:jc w:val="both"/>
        <w:rPr>
          <w:rFonts w:cs="Times New Roman"/>
        </w:rPr>
      </w:pPr>
      <w:bookmarkStart w:id="123" w:name="_Toc217252334"/>
      <w:bookmarkStart w:id="124" w:name="_Toc218276654"/>
      <w:r w:rsidRPr="43DFE323">
        <w:rPr>
          <w:rFonts w:cs="Times New Roman"/>
        </w:rPr>
        <w:t>Implementasi Orkestrasi Sistem</w:t>
      </w:r>
      <w:bookmarkEnd w:id="123"/>
      <w:bookmarkEnd w:id="124"/>
    </w:p>
    <w:p w14:paraId="596EFE49" w14:textId="77777777" w:rsidR="002E0684" w:rsidRPr="009A5451" w:rsidRDefault="002E0684" w:rsidP="00782A4A">
      <w:pPr>
        <w:pStyle w:val="NormalWeb"/>
        <w:ind w:firstLine="720"/>
        <w:jc w:val="both"/>
        <w:rPr>
          <w:rFonts w:asciiTheme="minorHAnsi" w:hAnsiTheme="minorHAnsi"/>
          <w:sz w:val="22"/>
          <w:szCs w:val="22"/>
        </w:rPr>
      </w:pPr>
      <w:r w:rsidRPr="009A5451">
        <w:rPr>
          <w:rFonts w:asciiTheme="minorHAnsi" w:hAnsiTheme="minorHAnsi"/>
          <w:sz w:val="22"/>
          <w:szCs w:val="22"/>
        </w:rPr>
        <w:t>Apache Airflow diimplementasikan sebagai pusat kendali otomatisasi sistem. Seluruh skrip Python yang telah didefinisikan di atas disusun sebagai tugas-tugas (</w:t>
      </w:r>
      <w:r w:rsidRPr="009A5451">
        <w:rPr>
          <w:rFonts w:asciiTheme="minorHAnsi" w:hAnsiTheme="minorHAnsi"/>
          <w:i/>
          <w:sz w:val="22"/>
          <w:szCs w:val="22"/>
        </w:rPr>
        <w:t>tasks</w:t>
      </w:r>
      <w:r w:rsidRPr="009A5451">
        <w:rPr>
          <w:rFonts w:asciiTheme="minorHAnsi" w:hAnsiTheme="minorHAnsi"/>
          <w:sz w:val="22"/>
          <w:szCs w:val="22"/>
        </w:rPr>
        <w:t>) di dalam sebuah DAG (</w:t>
      </w:r>
      <w:r w:rsidRPr="009A5451">
        <w:rPr>
          <w:rFonts w:asciiTheme="minorHAnsi" w:hAnsiTheme="minorHAnsi"/>
          <w:i/>
          <w:sz w:val="22"/>
          <w:szCs w:val="22"/>
        </w:rPr>
        <w:t>Directed Acyclic Graph</w:t>
      </w:r>
      <w:r w:rsidRPr="009A5451">
        <w:rPr>
          <w:rFonts w:asciiTheme="minorHAnsi" w:hAnsiTheme="minorHAnsi"/>
          <w:sz w:val="22"/>
          <w:szCs w:val="22"/>
        </w:rPr>
        <w:t xml:space="preserve">) bernama </w:t>
      </w:r>
      <w:r w:rsidRPr="009A5451">
        <w:rPr>
          <w:rStyle w:val="HTMLCode"/>
          <w:rFonts w:asciiTheme="minorHAnsi" w:hAnsiTheme="minorHAnsi"/>
          <w:sz w:val="22"/>
          <w:szCs w:val="22"/>
        </w:rPr>
        <w:t>hygiene_lakehouse_pipeline</w:t>
      </w:r>
      <w:r w:rsidRPr="009A5451">
        <w:rPr>
          <w:rFonts w:asciiTheme="minorHAnsi" w:hAnsiTheme="minorHAnsi"/>
          <w:sz w:val="22"/>
          <w:szCs w:val="22"/>
        </w:rPr>
        <w:t>.</w:t>
      </w:r>
    </w:p>
    <w:p w14:paraId="44C08BF1" w14:textId="4756A9B3" w:rsidR="006B44A9" w:rsidRPr="009A5451" w:rsidRDefault="002E0684" w:rsidP="007F73D7">
      <w:pPr>
        <w:pStyle w:val="NormalWeb"/>
        <w:ind w:firstLine="720"/>
        <w:jc w:val="both"/>
        <w:rPr>
          <w:rFonts w:asciiTheme="minorHAnsi" w:hAnsiTheme="minorHAnsi"/>
          <w:sz w:val="22"/>
          <w:szCs w:val="22"/>
        </w:rPr>
      </w:pPr>
      <w:r w:rsidRPr="009A5451">
        <w:rPr>
          <w:rFonts w:asciiTheme="minorHAnsi" w:hAnsiTheme="minorHAnsi"/>
          <w:sz w:val="22"/>
          <w:szCs w:val="22"/>
        </w:rPr>
        <w:t xml:space="preserve">Dalam DAG tersebut, alur eksekusi diatur secara sekuensial dengan dependensi yang ketat: proses dimulai dari </w:t>
      </w:r>
      <w:r w:rsidRPr="009A5451">
        <w:rPr>
          <w:rFonts w:asciiTheme="minorHAnsi" w:hAnsiTheme="minorHAnsi"/>
          <w:i/>
          <w:sz w:val="22"/>
          <w:szCs w:val="22"/>
        </w:rPr>
        <w:t>Ingestion</w:t>
      </w:r>
      <w:r w:rsidRPr="009A5451">
        <w:rPr>
          <w:rFonts w:asciiTheme="minorHAnsi" w:hAnsiTheme="minorHAnsi"/>
          <w:sz w:val="22"/>
          <w:szCs w:val="22"/>
        </w:rPr>
        <w:t xml:space="preserve">, dilanjutkan dengan </w:t>
      </w:r>
      <w:r w:rsidRPr="009A5451">
        <w:rPr>
          <w:rFonts w:asciiTheme="minorHAnsi" w:hAnsiTheme="minorHAnsi"/>
          <w:i/>
          <w:sz w:val="22"/>
          <w:szCs w:val="22"/>
        </w:rPr>
        <w:t>Cleaning</w:t>
      </w:r>
      <w:r w:rsidRPr="009A5451">
        <w:rPr>
          <w:rFonts w:asciiTheme="minorHAnsi" w:hAnsiTheme="minorHAnsi"/>
          <w:sz w:val="22"/>
          <w:szCs w:val="22"/>
        </w:rPr>
        <w:t xml:space="preserve">, kemudian </w:t>
      </w:r>
      <w:r w:rsidRPr="009A5451">
        <w:rPr>
          <w:rFonts w:asciiTheme="minorHAnsi" w:hAnsiTheme="minorHAnsi"/>
          <w:i/>
          <w:sz w:val="22"/>
          <w:szCs w:val="22"/>
        </w:rPr>
        <w:t>Prescriptive Logic</w:t>
      </w:r>
      <w:r w:rsidRPr="009A5451">
        <w:rPr>
          <w:rFonts w:asciiTheme="minorHAnsi" w:hAnsiTheme="minorHAnsi"/>
          <w:sz w:val="22"/>
          <w:szCs w:val="22"/>
        </w:rPr>
        <w:t xml:space="preserve">, dan diakhiri dengan </w:t>
      </w:r>
      <w:r w:rsidRPr="009A5451">
        <w:rPr>
          <w:rFonts w:asciiTheme="minorHAnsi" w:hAnsiTheme="minorHAnsi"/>
          <w:i/>
          <w:sz w:val="22"/>
          <w:szCs w:val="22"/>
        </w:rPr>
        <w:t>Loading</w:t>
      </w:r>
      <w:r w:rsidRPr="009A5451">
        <w:rPr>
          <w:rFonts w:asciiTheme="minorHAnsi" w:hAnsiTheme="minorHAnsi"/>
          <w:sz w:val="22"/>
          <w:szCs w:val="22"/>
        </w:rPr>
        <w:t xml:space="preserve"> ke database. Mekanisme ini memastikan pengguna mendapatkan rekomendasi yang selalu diperbarui setiap harinya tanpa intervensi manual.</w:t>
      </w:r>
    </w:p>
    <w:p w14:paraId="52FFCA8D" w14:textId="672D33A0" w:rsidR="00F4281D" w:rsidRPr="009A5451" w:rsidRDefault="00917B85" w:rsidP="00F4281D">
      <w:pPr>
        <w:pStyle w:val="NormalWeb"/>
        <w:jc w:val="center"/>
        <w:rPr>
          <w:rFonts w:asciiTheme="minorHAnsi" w:hAnsiTheme="minorHAnsi"/>
          <w:sz w:val="22"/>
          <w:szCs w:val="22"/>
        </w:rPr>
      </w:pPr>
      <w:r w:rsidRPr="009A5451">
        <w:rPr>
          <w:rFonts w:asciiTheme="minorHAnsi" w:hAnsiTheme="minorHAnsi"/>
          <w:noProof/>
          <w:sz w:val="22"/>
          <w:szCs w:val="22"/>
        </w:rPr>
        <w:drawing>
          <wp:inline distT="0" distB="0" distL="0" distR="0" wp14:anchorId="4C227663" wp14:editId="210D3782">
            <wp:extent cx="5760720" cy="2350770"/>
            <wp:effectExtent l="0" t="0" r="0" b="0"/>
            <wp:docPr id="119654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45442" name=""/>
                    <pic:cNvPicPr/>
                  </pic:nvPicPr>
                  <pic:blipFill>
                    <a:blip r:embed="rId52"/>
                    <a:stretch>
                      <a:fillRect/>
                    </a:stretch>
                  </pic:blipFill>
                  <pic:spPr>
                    <a:xfrm>
                      <a:off x="0" y="0"/>
                      <a:ext cx="5760720" cy="2350770"/>
                    </a:xfrm>
                    <a:prstGeom prst="rect">
                      <a:avLst/>
                    </a:prstGeom>
                  </pic:spPr>
                </pic:pic>
              </a:graphicData>
            </a:graphic>
          </wp:inline>
        </w:drawing>
      </w:r>
    </w:p>
    <w:p w14:paraId="40ADB8E6" w14:textId="3CC8A791" w:rsidR="00111EDC" w:rsidRPr="009A5451" w:rsidRDefault="008F30A1" w:rsidP="00F4281D">
      <w:pPr>
        <w:pStyle w:val="Caption"/>
        <w:jc w:val="center"/>
        <w:rPr>
          <w:rFonts w:eastAsia="Cambria" w:cs="Cambria"/>
          <w:b w:val="0"/>
          <w:i/>
          <w:color w:val="auto"/>
        </w:rPr>
      </w:pPr>
      <w:bookmarkStart w:id="125" w:name="_Toc218276780"/>
      <w:r w:rsidRPr="009A5451">
        <w:rPr>
          <w:b w:val="0"/>
          <w:bCs w:val="0"/>
          <w:i/>
          <w:iCs/>
          <w:color w:val="auto"/>
        </w:rPr>
        <w:lastRenderedPageBreak/>
        <w:t>Gambar 3.</w:t>
      </w:r>
      <w:r w:rsidRPr="009A5451">
        <w:rPr>
          <w:b w:val="0"/>
          <w:bCs w:val="0"/>
          <w:i/>
          <w:iCs/>
          <w:color w:val="auto"/>
        </w:rPr>
        <w:fldChar w:fldCharType="begin"/>
      </w:r>
      <w:r w:rsidRPr="009A5451">
        <w:rPr>
          <w:b w:val="0"/>
          <w:bCs w:val="0"/>
          <w:i/>
          <w:iCs/>
          <w:color w:val="auto"/>
        </w:rPr>
        <w:instrText xml:space="preserve"> SEQ Gambar \* ARABIC </w:instrText>
      </w:r>
      <w:r w:rsidRPr="009A5451">
        <w:rPr>
          <w:b w:val="0"/>
          <w:bCs w:val="0"/>
          <w:i/>
          <w:iCs/>
          <w:color w:val="auto"/>
        </w:rPr>
        <w:fldChar w:fldCharType="separate"/>
      </w:r>
      <w:r w:rsidR="00293190">
        <w:rPr>
          <w:b w:val="0"/>
          <w:bCs w:val="0"/>
          <w:i/>
          <w:iCs/>
          <w:noProof/>
          <w:color w:val="auto"/>
        </w:rPr>
        <w:t>43</w:t>
      </w:r>
      <w:r w:rsidRPr="009A5451">
        <w:rPr>
          <w:b w:val="0"/>
          <w:bCs w:val="0"/>
          <w:i/>
          <w:iCs/>
          <w:color w:val="auto"/>
        </w:rPr>
        <w:fldChar w:fldCharType="end"/>
      </w:r>
      <w:r w:rsidRPr="009A5451">
        <w:rPr>
          <w:b w:val="0"/>
          <w:bCs w:val="0"/>
          <w:i/>
          <w:iCs/>
          <w:color w:val="auto"/>
        </w:rPr>
        <w:t xml:space="preserve"> </w:t>
      </w:r>
      <w:r w:rsidR="00E928B4" w:rsidRPr="009A5451">
        <w:rPr>
          <w:b w:val="0"/>
          <w:bCs w:val="0"/>
          <w:i/>
          <w:iCs/>
          <w:color w:val="auto"/>
        </w:rPr>
        <w:t>Apache Airflow DAG Graph View</w:t>
      </w:r>
      <w:bookmarkEnd w:id="125"/>
    </w:p>
    <w:p w14:paraId="3271C645" w14:textId="77777777" w:rsidR="009A097A" w:rsidRPr="009A5451" w:rsidRDefault="009A097A" w:rsidP="007F73D7">
      <w:pPr>
        <w:pStyle w:val="NormalWeb"/>
        <w:ind w:firstLine="360"/>
        <w:jc w:val="both"/>
        <w:rPr>
          <w:rFonts w:asciiTheme="minorHAnsi" w:hAnsiTheme="minorHAnsi"/>
          <w:sz w:val="22"/>
          <w:szCs w:val="22"/>
        </w:rPr>
      </w:pPr>
      <w:bookmarkStart w:id="126" w:name="_Toc217252335"/>
      <w:bookmarkEnd w:id="72"/>
      <w:r w:rsidRPr="009A5451">
        <w:rPr>
          <w:rFonts w:asciiTheme="minorHAnsi" w:hAnsiTheme="minorHAnsi"/>
          <w:sz w:val="22"/>
          <w:szCs w:val="22"/>
        </w:rPr>
        <w:t xml:space="preserve">Gambar 3.11 merupakan visualisasi </w:t>
      </w:r>
      <w:r w:rsidRPr="009A5451">
        <w:rPr>
          <w:rFonts w:asciiTheme="minorHAnsi" w:hAnsiTheme="minorHAnsi"/>
          <w:i/>
          <w:iCs/>
          <w:sz w:val="22"/>
          <w:szCs w:val="22"/>
        </w:rPr>
        <w:t>Graph View</w:t>
      </w:r>
      <w:r w:rsidRPr="009A5451">
        <w:rPr>
          <w:rFonts w:asciiTheme="minorHAnsi" w:hAnsiTheme="minorHAnsi"/>
          <w:sz w:val="22"/>
          <w:szCs w:val="22"/>
        </w:rPr>
        <w:t xml:space="preserve"> dari DAG tersebut yang memperlihatkan alur kerja data yang terbagi menjadi empat tahap utama. Indikator "success" berwarna hijau pada setiap kotak mengonfirmasi bahwa seluruh rangkaian tugas telah berhasil dieksekusi tanpa galat.</w:t>
      </w:r>
    </w:p>
    <w:p w14:paraId="51D02127" w14:textId="77777777" w:rsidR="009A097A" w:rsidRPr="009A5451" w:rsidRDefault="009A097A" w:rsidP="00DA73AE">
      <w:pPr>
        <w:pStyle w:val="NormalWeb"/>
        <w:numPr>
          <w:ilvl w:val="0"/>
          <w:numId w:val="26"/>
        </w:numPr>
        <w:jc w:val="both"/>
        <w:rPr>
          <w:rFonts w:asciiTheme="minorHAnsi" w:hAnsiTheme="minorHAnsi"/>
          <w:sz w:val="22"/>
          <w:szCs w:val="22"/>
        </w:rPr>
      </w:pPr>
      <w:r w:rsidRPr="009A5451">
        <w:rPr>
          <w:rFonts w:asciiTheme="minorHAnsi" w:hAnsiTheme="minorHAnsi"/>
          <w:b/>
          <w:bCs/>
          <w:sz w:val="22"/>
          <w:szCs w:val="22"/>
        </w:rPr>
        <w:t>Tahap Ingestion (Akuisisi Data):</w:t>
      </w:r>
      <w:r w:rsidRPr="009A5451">
        <w:rPr>
          <w:rFonts w:asciiTheme="minorHAnsi" w:hAnsiTheme="minorHAnsi"/>
          <w:sz w:val="22"/>
          <w:szCs w:val="22"/>
        </w:rPr>
        <w:t xml:space="preserve"> Alur dimulai di kolom paling kiri dengan empat tugas yang berjalan secara paralel untuk mempercepat waktu pemrosesan. Tugas tersebut meliputi </w:t>
      </w:r>
      <w:r w:rsidRPr="009A5451">
        <w:rPr>
          <w:rStyle w:val="HTMLCode"/>
          <w:rFonts w:asciiTheme="minorHAnsi" w:hAnsiTheme="minorHAnsi" w:cs="Times New Roman"/>
          <w:sz w:val="22"/>
          <w:szCs w:val="22"/>
        </w:rPr>
        <w:t>ingest_sql</w:t>
      </w:r>
      <w:r w:rsidRPr="009A5451">
        <w:rPr>
          <w:rFonts w:asciiTheme="minorHAnsi" w:hAnsiTheme="minorHAnsi"/>
          <w:sz w:val="22"/>
          <w:szCs w:val="22"/>
        </w:rPr>
        <w:t xml:space="preserve"> (ekstraksi database), </w:t>
      </w:r>
      <w:r w:rsidRPr="009A5451">
        <w:rPr>
          <w:rStyle w:val="HTMLCode"/>
          <w:rFonts w:asciiTheme="minorHAnsi" w:hAnsiTheme="minorHAnsi" w:cs="Times New Roman"/>
          <w:sz w:val="22"/>
          <w:szCs w:val="22"/>
        </w:rPr>
        <w:t>ingest_aqi</w:t>
      </w:r>
      <w:r w:rsidRPr="009A5451">
        <w:rPr>
          <w:rFonts w:asciiTheme="minorHAnsi" w:hAnsiTheme="minorHAnsi"/>
          <w:sz w:val="22"/>
          <w:szCs w:val="22"/>
        </w:rPr>
        <w:t xml:space="preserve"> (API kualitas udara), </w:t>
      </w:r>
      <w:r w:rsidRPr="009A5451">
        <w:rPr>
          <w:rStyle w:val="HTMLCode"/>
          <w:rFonts w:asciiTheme="minorHAnsi" w:hAnsiTheme="minorHAnsi" w:cs="Times New Roman"/>
          <w:sz w:val="22"/>
          <w:szCs w:val="22"/>
        </w:rPr>
        <w:t>ingest_bmkg</w:t>
      </w:r>
      <w:r w:rsidRPr="009A5451">
        <w:rPr>
          <w:rFonts w:asciiTheme="minorHAnsi" w:hAnsiTheme="minorHAnsi"/>
          <w:sz w:val="22"/>
          <w:szCs w:val="22"/>
        </w:rPr>
        <w:t xml:space="preserve"> (API cuaca), dan </w:t>
      </w:r>
      <w:r w:rsidRPr="009A5451">
        <w:rPr>
          <w:rStyle w:val="HTMLCode"/>
          <w:rFonts w:asciiTheme="minorHAnsi" w:hAnsiTheme="minorHAnsi" w:cs="Times New Roman"/>
          <w:sz w:val="22"/>
          <w:szCs w:val="22"/>
        </w:rPr>
        <w:t>ingest_sheets</w:t>
      </w:r>
      <w:r w:rsidRPr="009A5451">
        <w:rPr>
          <w:rFonts w:asciiTheme="minorHAnsi" w:hAnsiTheme="minorHAnsi"/>
          <w:sz w:val="22"/>
          <w:szCs w:val="22"/>
        </w:rPr>
        <w:t xml:space="preserve"> (Google Sheets).</w:t>
      </w:r>
    </w:p>
    <w:p w14:paraId="3894B813" w14:textId="77777777" w:rsidR="009A097A" w:rsidRPr="009A5451" w:rsidRDefault="009A097A" w:rsidP="00DA73AE">
      <w:pPr>
        <w:pStyle w:val="NormalWeb"/>
        <w:numPr>
          <w:ilvl w:val="0"/>
          <w:numId w:val="26"/>
        </w:numPr>
        <w:jc w:val="both"/>
        <w:rPr>
          <w:rFonts w:asciiTheme="minorHAnsi" w:hAnsiTheme="minorHAnsi"/>
          <w:sz w:val="22"/>
          <w:szCs w:val="22"/>
        </w:rPr>
      </w:pPr>
      <w:r w:rsidRPr="009A5451">
        <w:rPr>
          <w:rFonts w:asciiTheme="minorHAnsi" w:hAnsiTheme="minorHAnsi"/>
          <w:b/>
          <w:bCs/>
          <w:sz w:val="22"/>
          <w:szCs w:val="22"/>
        </w:rPr>
        <w:t>Tahap Cleaning (Transformasi):</w:t>
      </w:r>
      <w:r w:rsidRPr="009A5451">
        <w:rPr>
          <w:rFonts w:asciiTheme="minorHAnsi" w:hAnsiTheme="minorHAnsi"/>
          <w:sz w:val="22"/>
          <w:szCs w:val="22"/>
        </w:rPr>
        <w:t xml:space="preserve"> Setiap tugas akuisisi memiliki pasangan pembersihannya masing-masing, seperti </w:t>
      </w:r>
      <w:r w:rsidRPr="009A5451">
        <w:rPr>
          <w:rStyle w:val="HTMLCode"/>
          <w:rFonts w:asciiTheme="minorHAnsi" w:hAnsiTheme="minorHAnsi" w:cs="Times New Roman"/>
          <w:sz w:val="22"/>
          <w:szCs w:val="22"/>
        </w:rPr>
        <w:t>clean_sql</w:t>
      </w:r>
      <w:r w:rsidRPr="009A5451">
        <w:rPr>
          <w:rFonts w:asciiTheme="minorHAnsi" w:hAnsiTheme="minorHAnsi"/>
          <w:sz w:val="22"/>
          <w:szCs w:val="22"/>
        </w:rPr>
        <w:t xml:space="preserve">, </w:t>
      </w:r>
      <w:r w:rsidRPr="009A5451">
        <w:rPr>
          <w:rStyle w:val="HTMLCode"/>
          <w:rFonts w:asciiTheme="minorHAnsi" w:hAnsiTheme="minorHAnsi" w:cs="Times New Roman"/>
          <w:sz w:val="22"/>
          <w:szCs w:val="22"/>
        </w:rPr>
        <w:t>clean_aqi</w:t>
      </w:r>
      <w:r w:rsidRPr="009A5451">
        <w:rPr>
          <w:rFonts w:asciiTheme="minorHAnsi" w:hAnsiTheme="minorHAnsi"/>
          <w:sz w:val="22"/>
          <w:szCs w:val="22"/>
        </w:rPr>
        <w:t xml:space="preserve">, </w:t>
      </w:r>
      <w:r w:rsidRPr="009A5451">
        <w:rPr>
          <w:rStyle w:val="HTMLCode"/>
          <w:rFonts w:asciiTheme="minorHAnsi" w:hAnsiTheme="minorHAnsi" w:cs="Times New Roman"/>
          <w:sz w:val="22"/>
          <w:szCs w:val="22"/>
        </w:rPr>
        <w:t>clean_bmkg</w:t>
      </w:r>
      <w:r w:rsidRPr="009A5451">
        <w:rPr>
          <w:rFonts w:asciiTheme="minorHAnsi" w:hAnsiTheme="minorHAnsi"/>
          <w:sz w:val="22"/>
          <w:szCs w:val="22"/>
        </w:rPr>
        <w:t xml:space="preserve">, dan </w:t>
      </w:r>
      <w:r w:rsidRPr="009A5451">
        <w:rPr>
          <w:rStyle w:val="HTMLCode"/>
          <w:rFonts w:asciiTheme="minorHAnsi" w:hAnsiTheme="minorHAnsi" w:cs="Times New Roman"/>
          <w:sz w:val="22"/>
          <w:szCs w:val="22"/>
        </w:rPr>
        <w:t>clean_sheets</w:t>
      </w:r>
      <w:r w:rsidRPr="009A5451">
        <w:rPr>
          <w:rFonts w:asciiTheme="minorHAnsi" w:hAnsiTheme="minorHAnsi"/>
          <w:sz w:val="22"/>
          <w:szCs w:val="22"/>
        </w:rPr>
        <w:t xml:space="preserve">. Pada tahap ini, data mentah diubah menjadi format Delta Lake yang terstandarisasi di dalam </w:t>
      </w:r>
      <w:r w:rsidRPr="009A5451">
        <w:rPr>
          <w:rFonts w:asciiTheme="minorHAnsi" w:hAnsiTheme="minorHAnsi"/>
          <w:i/>
          <w:iCs/>
          <w:sz w:val="22"/>
          <w:szCs w:val="22"/>
        </w:rPr>
        <w:t>clean-zone</w:t>
      </w:r>
      <w:r w:rsidRPr="009A5451">
        <w:rPr>
          <w:rFonts w:asciiTheme="minorHAnsi" w:hAnsiTheme="minorHAnsi"/>
          <w:sz w:val="22"/>
          <w:szCs w:val="22"/>
        </w:rPr>
        <w:t>.</w:t>
      </w:r>
    </w:p>
    <w:p w14:paraId="3C6681C0" w14:textId="77777777" w:rsidR="009A097A" w:rsidRPr="009A5451" w:rsidRDefault="009A097A" w:rsidP="00DA73AE">
      <w:pPr>
        <w:pStyle w:val="NormalWeb"/>
        <w:numPr>
          <w:ilvl w:val="0"/>
          <w:numId w:val="26"/>
        </w:numPr>
        <w:jc w:val="both"/>
        <w:rPr>
          <w:rFonts w:asciiTheme="minorHAnsi" w:hAnsiTheme="minorHAnsi"/>
          <w:sz w:val="22"/>
          <w:szCs w:val="22"/>
        </w:rPr>
      </w:pPr>
      <w:r w:rsidRPr="009A5451">
        <w:rPr>
          <w:rFonts w:asciiTheme="minorHAnsi" w:hAnsiTheme="minorHAnsi"/>
          <w:b/>
          <w:bCs/>
          <w:sz w:val="22"/>
          <w:szCs w:val="22"/>
        </w:rPr>
        <w:t>Tahap Prescriptive Logic (Inti Analisis):</w:t>
      </w:r>
      <w:r w:rsidRPr="009A5451">
        <w:rPr>
          <w:rFonts w:asciiTheme="minorHAnsi" w:hAnsiTheme="minorHAnsi"/>
          <w:sz w:val="22"/>
          <w:szCs w:val="22"/>
        </w:rPr>
        <w:t xml:space="preserve"> Seluruh jalur transformasi bermuara pada satu titik temu di tengah, yaitu tugas </w:t>
      </w:r>
      <w:r w:rsidRPr="009A5451">
        <w:rPr>
          <w:rStyle w:val="HTMLCode"/>
          <w:rFonts w:asciiTheme="minorHAnsi" w:hAnsiTheme="minorHAnsi" w:cs="Times New Roman"/>
          <w:sz w:val="22"/>
          <w:szCs w:val="22"/>
        </w:rPr>
        <w:t>prescriptive_logic</w:t>
      </w:r>
      <w:r w:rsidRPr="009A5451">
        <w:rPr>
          <w:rFonts w:asciiTheme="minorHAnsi" w:hAnsiTheme="minorHAnsi"/>
          <w:sz w:val="22"/>
          <w:szCs w:val="22"/>
        </w:rPr>
        <w:t xml:space="preserve">. Tugas ini bertindak sebagai </w:t>
      </w:r>
      <w:r w:rsidRPr="009A5451">
        <w:rPr>
          <w:rFonts w:asciiTheme="minorHAnsi" w:hAnsiTheme="minorHAnsi"/>
          <w:i/>
          <w:iCs/>
          <w:sz w:val="22"/>
          <w:szCs w:val="22"/>
        </w:rPr>
        <w:t>bottleneck</w:t>
      </w:r>
      <w:r w:rsidRPr="009A5451">
        <w:rPr>
          <w:rFonts w:asciiTheme="minorHAnsi" w:hAnsiTheme="minorHAnsi"/>
          <w:sz w:val="22"/>
          <w:szCs w:val="22"/>
        </w:rPr>
        <w:t xml:space="preserve"> yang hanya akan berjalan setelah keempat sumber data di atas dinyatakan siap. Di sinilah algoritma utama menggabungkan variabel aktivitas, cuaca, dan polusi untuk menghasilkan keputusan otomatis.</w:t>
      </w:r>
    </w:p>
    <w:p w14:paraId="438C7C37" w14:textId="77777777" w:rsidR="009A097A" w:rsidRPr="009A5451" w:rsidRDefault="009A097A" w:rsidP="00DA73AE">
      <w:pPr>
        <w:pStyle w:val="NormalWeb"/>
        <w:numPr>
          <w:ilvl w:val="0"/>
          <w:numId w:val="26"/>
        </w:numPr>
        <w:jc w:val="both"/>
        <w:rPr>
          <w:rFonts w:asciiTheme="minorHAnsi" w:hAnsiTheme="minorHAnsi"/>
          <w:sz w:val="22"/>
          <w:szCs w:val="22"/>
        </w:rPr>
      </w:pPr>
      <w:r w:rsidRPr="009A5451">
        <w:rPr>
          <w:rFonts w:asciiTheme="minorHAnsi" w:hAnsiTheme="minorHAnsi"/>
          <w:b/>
          <w:bCs/>
          <w:sz w:val="22"/>
          <w:szCs w:val="22"/>
        </w:rPr>
        <w:t>Tahap Loading (Penyajian):</w:t>
      </w:r>
      <w:r w:rsidRPr="009A5451">
        <w:rPr>
          <w:rFonts w:asciiTheme="minorHAnsi" w:hAnsiTheme="minorHAnsi"/>
          <w:sz w:val="22"/>
          <w:szCs w:val="22"/>
        </w:rPr>
        <w:t xml:space="preserve"> Rangkaian diakhiri dengan pemuatan data ke database Neon untuk kebutuhan visualisasi. Tahap ini mencakup </w:t>
      </w:r>
      <w:r w:rsidRPr="009A5451">
        <w:rPr>
          <w:rStyle w:val="HTMLCode"/>
          <w:rFonts w:asciiTheme="minorHAnsi" w:hAnsiTheme="minorHAnsi" w:cs="Times New Roman"/>
          <w:sz w:val="22"/>
          <w:szCs w:val="22"/>
        </w:rPr>
        <w:t>load_riwayat_mandi_to_neon</w:t>
      </w:r>
      <w:r w:rsidRPr="009A5451">
        <w:rPr>
          <w:rFonts w:asciiTheme="minorHAnsi" w:hAnsiTheme="minorHAnsi"/>
          <w:sz w:val="22"/>
          <w:szCs w:val="22"/>
        </w:rPr>
        <w:t xml:space="preserve">, </w:t>
      </w:r>
      <w:r w:rsidRPr="009A5451">
        <w:rPr>
          <w:rStyle w:val="HTMLCode"/>
          <w:rFonts w:asciiTheme="minorHAnsi" w:hAnsiTheme="minorHAnsi" w:cs="Times New Roman"/>
          <w:sz w:val="22"/>
          <w:szCs w:val="22"/>
        </w:rPr>
        <w:t>load_activity_to_neon</w:t>
      </w:r>
      <w:r w:rsidRPr="009A5451">
        <w:rPr>
          <w:rFonts w:asciiTheme="minorHAnsi" w:hAnsiTheme="minorHAnsi"/>
          <w:sz w:val="22"/>
          <w:szCs w:val="22"/>
        </w:rPr>
        <w:t xml:space="preserve"> untuk detail aktivitas, serta </w:t>
      </w:r>
      <w:r w:rsidRPr="009A5451">
        <w:rPr>
          <w:rStyle w:val="HTMLCode"/>
          <w:rFonts w:asciiTheme="minorHAnsi" w:hAnsiTheme="minorHAnsi" w:cs="Times New Roman"/>
          <w:sz w:val="22"/>
          <w:szCs w:val="22"/>
        </w:rPr>
        <w:t>load_result_to_neon</w:t>
      </w:r>
      <w:r w:rsidRPr="009A5451">
        <w:rPr>
          <w:rFonts w:asciiTheme="minorHAnsi" w:hAnsiTheme="minorHAnsi"/>
          <w:sz w:val="22"/>
          <w:szCs w:val="22"/>
        </w:rPr>
        <w:t xml:space="preserve"> untuk menyimpan hasil akhir skor dan rekomendasi preskriptif.</w:t>
      </w:r>
    </w:p>
    <w:p w14:paraId="327BE180" w14:textId="7EF11C30" w:rsidR="000E296F" w:rsidRPr="009A5451" w:rsidRDefault="00C437E7" w:rsidP="43DFE323">
      <w:pPr>
        <w:pStyle w:val="Heading2"/>
        <w:numPr>
          <w:ilvl w:val="1"/>
          <w:numId w:val="15"/>
        </w:numPr>
        <w:ind w:left="0" w:firstLine="0"/>
        <w:jc w:val="both"/>
        <w:rPr>
          <w:rFonts w:cs="Times New Roman"/>
        </w:rPr>
      </w:pPr>
      <w:bookmarkStart w:id="127" w:name="_Toc218276655"/>
      <w:bookmarkEnd w:id="73"/>
      <w:r w:rsidRPr="43DFE323">
        <w:rPr>
          <w:rFonts w:cs="Times New Roman"/>
        </w:rPr>
        <w:t>Implem</w:t>
      </w:r>
      <w:r w:rsidR="006A6327" w:rsidRPr="43DFE323">
        <w:rPr>
          <w:rFonts w:cs="Times New Roman"/>
        </w:rPr>
        <w:t>e</w:t>
      </w:r>
      <w:r w:rsidRPr="43DFE323">
        <w:rPr>
          <w:rFonts w:cs="Times New Roman"/>
        </w:rPr>
        <w:t xml:space="preserve">ntasi </w:t>
      </w:r>
      <w:r w:rsidR="00992EB1" w:rsidRPr="43DFE323">
        <w:rPr>
          <w:rFonts w:cs="Times New Roman"/>
        </w:rPr>
        <w:t>Visualisasi Dashboard</w:t>
      </w:r>
      <w:bookmarkEnd w:id="126"/>
      <w:bookmarkEnd w:id="127"/>
    </w:p>
    <w:p w14:paraId="6D4C0847" w14:textId="1331016E" w:rsidR="4615A07B" w:rsidRPr="009A5451" w:rsidRDefault="4615A07B" w:rsidP="4615A07B">
      <w:pPr>
        <w:ind w:firstLine="720"/>
        <w:jc w:val="both"/>
        <w:rPr>
          <w:rFonts w:cs="Times New Roman"/>
        </w:rPr>
      </w:pPr>
      <w:r w:rsidRPr="009A5451">
        <w:rPr>
          <w:rFonts w:cs="Times New Roman"/>
        </w:rPr>
        <w:t>Sebagai antarmuka akhir bagi pengguna (end-user), sistem visualisasi diimplementasikan menggunakan Metabase yang terhubung langsung dengan basis data Neon berbasis PostgreSQL. Dashboard ini dirancang untuk menyajikan hasil analisis preskriptif yang dihasilkan oleh sistem secara ringkas, intuitif, dan mudah ditindaklanjuti. Seluruh visualisasi pada dashboard bersumber dari data serving layer yang telah melalui proses kurasi dan pemrosesan pada arsitektur Data Lakehouse.</w:t>
      </w:r>
    </w:p>
    <w:p w14:paraId="2B54E092" w14:textId="6C28D9D9" w:rsidR="4615A07B" w:rsidRDefault="4615A07B" w:rsidP="43DFE323">
      <w:pPr>
        <w:pStyle w:val="Heading3"/>
        <w:ind w:firstLine="720"/>
        <w:rPr>
          <w:rFonts w:asciiTheme="minorHAnsi" w:eastAsiaTheme="minorEastAsia" w:hAnsiTheme="minorHAnsi" w:cstheme="minorBidi"/>
          <w:color w:val="auto"/>
        </w:rPr>
      </w:pPr>
      <w:bookmarkStart w:id="128" w:name="_Toc218276656"/>
      <w:r w:rsidRPr="43DFE323">
        <w:rPr>
          <w:rFonts w:asciiTheme="minorHAnsi" w:eastAsiaTheme="minorEastAsia" w:hAnsiTheme="minorHAnsi" w:cstheme="minorBidi"/>
          <w:color w:val="auto"/>
        </w:rPr>
        <w:t xml:space="preserve">3.5.1 </w:t>
      </w:r>
      <w:r>
        <w:tab/>
      </w:r>
      <w:r w:rsidRPr="43DFE323">
        <w:rPr>
          <w:rFonts w:asciiTheme="minorHAnsi" w:eastAsiaTheme="minorEastAsia" w:hAnsiTheme="minorHAnsi" w:cstheme="minorBidi"/>
          <w:color w:val="auto"/>
        </w:rPr>
        <w:t>Indikator Utama Keputusan (Key Performance Indicator)</w:t>
      </w:r>
      <w:bookmarkEnd w:id="128"/>
    </w:p>
    <w:p w14:paraId="1E568EF0" w14:textId="6CBAA5C4" w:rsidR="4615A07B" w:rsidRDefault="54A767B8" w:rsidP="31DC6CB3">
      <w:pPr>
        <w:ind w:left="720" w:firstLine="720"/>
        <w:jc w:val="both"/>
      </w:pPr>
      <w:r>
        <w:t>Indikator utama pada dashboard diperoleh dengan melakukan agregasi langsung terhadap tabel hasil rekomendasi preskriptif. Proses pengolahan meliputi perhitungan jumlah total rekomendasi, persentase rekomendasi dengan status Wajib Mandi, rata-rata skor kebutuhan mandi, serta rata-rata durasi waktu sejak mandi terakhir.</w:t>
      </w:r>
      <w:r w:rsidR="4615A07B">
        <w:br/>
      </w:r>
      <w:r w:rsidR="4615A07B">
        <w:tab/>
      </w:r>
      <w:r>
        <w:t>Perhitungan ini dilakukan menggunakan fungsi agregasi seperti COUNT, AVG, dan ekspresi kondisional pada kueri SQL, sehingga indikator yang ditampilkan merepresentasikan kondisi sistem secara ringkas dalam periode waktu tertentu.</w:t>
      </w:r>
    </w:p>
    <w:p w14:paraId="4FD8D683" w14:textId="147E301E" w:rsidR="31DC6CB3" w:rsidRDefault="31DC6CB3" w:rsidP="398804D9">
      <w:pPr>
        <w:ind w:left="720"/>
        <w:jc w:val="center"/>
      </w:pPr>
      <w:r>
        <w:rPr>
          <w:noProof/>
        </w:rPr>
        <w:drawing>
          <wp:inline distT="0" distB="0" distL="0" distR="0" wp14:anchorId="2B454D22" wp14:editId="41C2176B">
            <wp:extent cx="2876952" cy="743054"/>
            <wp:effectExtent l="0" t="0" r="0" b="0"/>
            <wp:docPr id="10963231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23174" name="Picture 1096323174"/>
                    <pic:cNvPicPr/>
                  </pic:nvPicPr>
                  <pic:blipFill>
                    <a:blip r:embed="rId53">
                      <a:extLst>
                        <a:ext uri="{28A0092B-C50C-407E-A947-70E740481C1C}">
                          <a14:useLocalDpi xmlns:a14="http://schemas.microsoft.com/office/drawing/2010/main"/>
                        </a:ext>
                      </a:extLst>
                    </a:blip>
                    <a:stretch>
                      <a:fillRect/>
                    </a:stretch>
                  </pic:blipFill>
                  <pic:spPr>
                    <a:xfrm>
                      <a:off x="0" y="0"/>
                      <a:ext cx="2876952" cy="743054"/>
                    </a:xfrm>
                    <a:prstGeom prst="rect">
                      <a:avLst/>
                    </a:prstGeom>
                  </pic:spPr>
                </pic:pic>
              </a:graphicData>
            </a:graphic>
          </wp:inline>
        </w:drawing>
      </w:r>
    </w:p>
    <w:p w14:paraId="0F105DE3" w14:textId="2EBF6B75" w:rsidR="009A5451" w:rsidRDefault="009A5451" w:rsidP="398804D9">
      <w:pPr>
        <w:ind w:left="720"/>
        <w:jc w:val="center"/>
      </w:pPr>
      <w:bookmarkStart w:id="129" w:name="_Toc218276781"/>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44</w:t>
      </w:r>
      <w:r w:rsidRPr="009A5451">
        <w:rPr>
          <w:i/>
          <w:iCs/>
          <w:sz w:val="18"/>
          <w:szCs w:val="18"/>
        </w:rPr>
        <w:fldChar w:fldCharType="end"/>
      </w:r>
      <w:r w:rsidR="00EE2AD3">
        <w:rPr>
          <w:i/>
          <w:iCs/>
          <w:sz w:val="18"/>
          <w:szCs w:val="18"/>
        </w:rPr>
        <w:t xml:space="preserve"> Query SQL</w:t>
      </w:r>
      <w:bookmarkEnd w:id="129"/>
    </w:p>
    <w:p w14:paraId="22EE6576" w14:textId="12CD0521" w:rsidR="398804D9" w:rsidRDefault="398804D9" w:rsidP="398804D9">
      <w:pPr>
        <w:ind w:left="720"/>
        <w:jc w:val="center"/>
      </w:pPr>
      <w:r>
        <w:rPr>
          <w:noProof/>
        </w:rPr>
        <w:lastRenderedPageBreak/>
        <w:drawing>
          <wp:inline distT="0" distB="0" distL="0" distR="0" wp14:anchorId="2CD4F35D" wp14:editId="5FB5A36D">
            <wp:extent cx="3486637" cy="925912"/>
            <wp:effectExtent l="0" t="0" r="0" b="0"/>
            <wp:docPr id="16799560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6055" name="Picture 1679956055"/>
                    <pic:cNvPicPr/>
                  </pic:nvPicPr>
                  <pic:blipFill>
                    <a:blip r:embed="rId54">
                      <a:extLst>
                        <a:ext uri="{28A0092B-C50C-407E-A947-70E740481C1C}">
                          <a14:useLocalDpi xmlns:a14="http://schemas.microsoft.com/office/drawing/2010/main"/>
                        </a:ext>
                      </a:extLst>
                    </a:blip>
                    <a:stretch>
                      <a:fillRect/>
                    </a:stretch>
                  </pic:blipFill>
                  <pic:spPr>
                    <a:xfrm>
                      <a:off x="0" y="0"/>
                      <a:ext cx="3486637" cy="925912"/>
                    </a:xfrm>
                    <a:prstGeom prst="rect">
                      <a:avLst/>
                    </a:prstGeom>
                  </pic:spPr>
                </pic:pic>
              </a:graphicData>
            </a:graphic>
          </wp:inline>
        </w:drawing>
      </w:r>
    </w:p>
    <w:p w14:paraId="12AFB586" w14:textId="1682205B" w:rsidR="009A5451" w:rsidRDefault="009A5451" w:rsidP="398804D9">
      <w:pPr>
        <w:ind w:left="720"/>
        <w:jc w:val="center"/>
      </w:pPr>
      <w:bookmarkStart w:id="130" w:name="_Toc218276782"/>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45</w:t>
      </w:r>
      <w:r w:rsidRPr="009A5451">
        <w:rPr>
          <w:i/>
          <w:iCs/>
          <w:sz w:val="18"/>
          <w:szCs w:val="18"/>
        </w:rPr>
        <w:fldChar w:fldCharType="end"/>
      </w:r>
      <w:r w:rsidR="00EE2AD3">
        <w:rPr>
          <w:i/>
          <w:iCs/>
          <w:sz w:val="18"/>
          <w:szCs w:val="18"/>
        </w:rPr>
        <w:t xml:space="preserve"> Query SQL</w:t>
      </w:r>
      <w:bookmarkEnd w:id="130"/>
    </w:p>
    <w:p w14:paraId="6AAAC461" w14:textId="0E6629B0" w:rsidR="05DA08A6" w:rsidRDefault="05DA08A6" w:rsidP="05DA08A6">
      <w:pPr>
        <w:ind w:left="720"/>
        <w:jc w:val="center"/>
      </w:pPr>
      <w:r>
        <w:rPr>
          <w:noProof/>
        </w:rPr>
        <w:drawing>
          <wp:inline distT="0" distB="0" distL="0" distR="0" wp14:anchorId="068C356E" wp14:editId="0005660E">
            <wp:extent cx="2419688" cy="638264"/>
            <wp:effectExtent l="0" t="0" r="0" b="0"/>
            <wp:docPr id="14873494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49405" name="Picture 1487349405"/>
                    <pic:cNvPicPr/>
                  </pic:nvPicPr>
                  <pic:blipFill>
                    <a:blip r:embed="rId55">
                      <a:extLst>
                        <a:ext uri="{28A0092B-C50C-407E-A947-70E740481C1C}">
                          <a14:useLocalDpi xmlns:a14="http://schemas.microsoft.com/office/drawing/2010/main"/>
                        </a:ext>
                      </a:extLst>
                    </a:blip>
                    <a:stretch>
                      <a:fillRect/>
                    </a:stretch>
                  </pic:blipFill>
                  <pic:spPr>
                    <a:xfrm>
                      <a:off x="0" y="0"/>
                      <a:ext cx="2419688" cy="638264"/>
                    </a:xfrm>
                    <a:prstGeom prst="rect">
                      <a:avLst/>
                    </a:prstGeom>
                  </pic:spPr>
                </pic:pic>
              </a:graphicData>
            </a:graphic>
          </wp:inline>
        </w:drawing>
      </w:r>
    </w:p>
    <w:p w14:paraId="256DB726" w14:textId="042D5743" w:rsidR="009A5451" w:rsidRDefault="009A5451" w:rsidP="05DA08A6">
      <w:pPr>
        <w:ind w:left="720"/>
        <w:jc w:val="center"/>
      </w:pPr>
      <w:bookmarkStart w:id="131" w:name="_Toc218276783"/>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46</w:t>
      </w:r>
      <w:r w:rsidRPr="009A5451">
        <w:rPr>
          <w:i/>
          <w:iCs/>
          <w:sz w:val="18"/>
          <w:szCs w:val="18"/>
        </w:rPr>
        <w:fldChar w:fldCharType="end"/>
      </w:r>
      <w:r w:rsidR="00EE2AD3" w:rsidRPr="00EE2AD3">
        <w:rPr>
          <w:i/>
          <w:iCs/>
          <w:sz w:val="18"/>
          <w:szCs w:val="18"/>
        </w:rPr>
        <w:t xml:space="preserve"> </w:t>
      </w:r>
      <w:r w:rsidR="00EE2AD3">
        <w:rPr>
          <w:i/>
          <w:iCs/>
          <w:sz w:val="18"/>
          <w:szCs w:val="18"/>
        </w:rPr>
        <w:t>Query SQL</w:t>
      </w:r>
      <w:bookmarkEnd w:id="131"/>
    </w:p>
    <w:p w14:paraId="38EE5A79" w14:textId="74A18388" w:rsidR="05DA08A6" w:rsidRDefault="4ACA0FFB" w:rsidP="05DA08A6">
      <w:pPr>
        <w:ind w:left="720"/>
        <w:jc w:val="center"/>
      </w:pPr>
      <w:r>
        <w:rPr>
          <w:noProof/>
        </w:rPr>
        <w:drawing>
          <wp:inline distT="0" distB="0" distL="0" distR="0" wp14:anchorId="6038C928" wp14:editId="6BC101F7">
            <wp:extent cx="2295845" cy="647790"/>
            <wp:effectExtent l="0" t="0" r="0" b="0"/>
            <wp:docPr id="11718723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72387" name="Picture 1171872387"/>
                    <pic:cNvPicPr/>
                  </pic:nvPicPr>
                  <pic:blipFill>
                    <a:blip r:embed="rId56">
                      <a:extLst>
                        <a:ext uri="{28A0092B-C50C-407E-A947-70E740481C1C}">
                          <a14:useLocalDpi xmlns:a14="http://schemas.microsoft.com/office/drawing/2010/main"/>
                        </a:ext>
                      </a:extLst>
                    </a:blip>
                    <a:stretch>
                      <a:fillRect/>
                    </a:stretch>
                  </pic:blipFill>
                  <pic:spPr>
                    <a:xfrm>
                      <a:off x="0" y="0"/>
                      <a:ext cx="2295845" cy="647790"/>
                    </a:xfrm>
                    <a:prstGeom prst="rect">
                      <a:avLst/>
                    </a:prstGeom>
                  </pic:spPr>
                </pic:pic>
              </a:graphicData>
            </a:graphic>
          </wp:inline>
        </w:drawing>
      </w:r>
    </w:p>
    <w:p w14:paraId="5012BB6D" w14:textId="41E581EC" w:rsidR="009A5451" w:rsidRDefault="553B8547" w:rsidP="05DA08A6">
      <w:pPr>
        <w:ind w:left="720"/>
        <w:jc w:val="center"/>
      </w:pPr>
      <w:bookmarkStart w:id="132" w:name="_Toc218276784"/>
      <w:r w:rsidRPr="553B8547">
        <w:rPr>
          <w:i/>
          <w:iCs/>
          <w:sz w:val="18"/>
          <w:szCs w:val="18"/>
        </w:rPr>
        <w:t>Gambar 3.</w:t>
      </w:r>
      <w:r w:rsidR="009A5451" w:rsidRPr="553B8547">
        <w:rPr>
          <w:i/>
          <w:iCs/>
          <w:sz w:val="18"/>
          <w:szCs w:val="18"/>
        </w:rPr>
        <w:fldChar w:fldCharType="begin"/>
      </w:r>
      <w:r w:rsidR="009A5451" w:rsidRPr="553B8547">
        <w:rPr>
          <w:i/>
          <w:iCs/>
          <w:sz w:val="18"/>
          <w:szCs w:val="18"/>
        </w:rPr>
        <w:instrText xml:space="preserve"> SEQ Gambar \* ARABIC </w:instrText>
      </w:r>
      <w:r w:rsidR="009A5451" w:rsidRPr="553B8547">
        <w:rPr>
          <w:i/>
          <w:iCs/>
          <w:sz w:val="18"/>
          <w:szCs w:val="18"/>
        </w:rPr>
        <w:fldChar w:fldCharType="separate"/>
      </w:r>
      <w:r w:rsidR="00293190">
        <w:rPr>
          <w:i/>
          <w:iCs/>
          <w:noProof/>
          <w:sz w:val="18"/>
          <w:szCs w:val="18"/>
        </w:rPr>
        <w:t>47</w:t>
      </w:r>
      <w:r w:rsidR="009A5451" w:rsidRPr="553B8547">
        <w:rPr>
          <w:i/>
          <w:iCs/>
          <w:sz w:val="18"/>
          <w:szCs w:val="18"/>
        </w:rPr>
        <w:fldChar w:fldCharType="end"/>
      </w:r>
      <w:r w:rsidRPr="553B8547">
        <w:rPr>
          <w:i/>
          <w:iCs/>
          <w:sz w:val="18"/>
          <w:szCs w:val="18"/>
        </w:rPr>
        <w:t xml:space="preserve"> Query SQL</w:t>
      </w:r>
      <w:bookmarkEnd w:id="132"/>
    </w:p>
    <w:p w14:paraId="051DCB3A" w14:textId="796F4F2B" w:rsidR="4615A07B" w:rsidRDefault="4615A07B" w:rsidP="553B8547">
      <w:pPr>
        <w:ind w:left="540"/>
        <w:jc w:val="center"/>
      </w:pPr>
      <w:r>
        <w:rPr>
          <w:noProof/>
        </w:rPr>
        <w:drawing>
          <wp:inline distT="0" distB="0" distL="0" distR="0" wp14:anchorId="33A259FC" wp14:editId="25523CE1">
            <wp:extent cx="4171950" cy="696474"/>
            <wp:effectExtent l="0" t="0" r="0" b="0"/>
            <wp:docPr id="11044491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49174" name="Picture 1104449174"/>
                    <pic:cNvPicPr/>
                  </pic:nvPicPr>
                  <pic:blipFill>
                    <a:blip r:embed="rId57">
                      <a:extLst>
                        <a:ext uri="{28A0092B-C50C-407E-A947-70E740481C1C}">
                          <a14:useLocalDpi xmlns:a14="http://schemas.microsoft.com/office/drawing/2010/main"/>
                        </a:ext>
                      </a:extLst>
                    </a:blip>
                    <a:stretch>
                      <a:fillRect/>
                    </a:stretch>
                  </pic:blipFill>
                  <pic:spPr>
                    <a:xfrm>
                      <a:off x="0" y="0"/>
                      <a:ext cx="4171950" cy="696474"/>
                    </a:xfrm>
                    <a:prstGeom prst="rect">
                      <a:avLst/>
                    </a:prstGeom>
                  </pic:spPr>
                </pic:pic>
              </a:graphicData>
            </a:graphic>
          </wp:inline>
        </w:drawing>
      </w:r>
    </w:p>
    <w:p w14:paraId="74FAB8F6" w14:textId="7D0019B9" w:rsidR="00EE2AD3" w:rsidRDefault="00EE2AD3" w:rsidP="00EE2AD3">
      <w:pPr>
        <w:ind w:left="720"/>
        <w:jc w:val="center"/>
        <w:rPr>
          <w:i/>
          <w:iCs/>
          <w:sz w:val="18"/>
          <w:szCs w:val="18"/>
        </w:rPr>
      </w:pPr>
      <w:bookmarkStart w:id="133" w:name="_Toc218276785"/>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48</w:t>
      </w:r>
      <w:r w:rsidRPr="009A5451">
        <w:rPr>
          <w:i/>
          <w:iCs/>
          <w:sz w:val="18"/>
          <w:szCs w:val="18"/>
        </w:rPr>
        <w:fldChar w:fldCharType="end"/>
      </w:r>
      <w:r>
        <w:rPr>
          <w:i/>
          <w:iCs/>
          <w:sz w:val="18"/>
          <w:szCs w:val="18"/>
        </w:rPr>
        <w:t xml:space="preserve"> Hasil Visual</w:t>
      </w:r>
      <w:bookmarkEnd w:id="133"/>
    </w:p>
    <w:p w14:paraId="34D62705" w14:textId="46633401" w:rsidR="00A942EB" w:rsidRDefault="00C523F4" w:rsidP="00A942EB">
      <w:pPr>
        <w:ind w:left="720" w:firstLine="720"/>
        <w:jc w:val="both"/>
      </w:pPr>
      <w:r>
        <w:t xml:space="preserve">Key Performance Indicator (KPI) yang merangkum efektivitas sistem higinitas </w:t>
      </w:r>
      <w:r w:rsidR="00A942EB">
        <w:t>Berdasarkan data yang tersaji pada dashboard, Key Performance Indicator (KPI) atau indikator kinerja utama berfungsi untuk merangkum efektivitas sistem rekomendasi higinitas Anda secara keseluruhan. Berikut adalah penjelasan detail mengenai isi KPI tersebut secara umum:</w:t>
      </w:r>
    </w:p>
    <w:p w14:paraId="229CBFA3" w14:textId="17C24C41" w:rsidR="00A942EB" w:rsidRDefault="553B8547" w:rsidP="00A942EB">
      <w:pPr>
        <w:ind w:left="720"/>
        <w:jc w:val="both"/>
      </w:pPr>
      <w:r w:rsidRPr="553B8547">
        <w:rPr>
          <w:b/>
          <w:bCs/>
        </w:rPr>
        <w:t>Total Rekomendasi Sistem:</w:t>
      </w:r>
      <w:r>
        <w:t xml:space="preserve"> Metrik ini menunjukkan akumulasi seluruh keputusan yang telah dikeluarkan oleh mesin analitik, yaitu sebanyak 16 rekomendasi. Angka ini mencerminkan seberapa aktif sistem melakukan pemantauan terhadap kondisi tubuh Anda.</w:t>
      </w:r>
    </w:p>
    <w:p w14:paraId="65ABFE9A" w14:textId="71C32028" w:rsidR="00A942EB" w:rsidRDefault="553B8547" w:rsidP="00A942EB">
      <w:pPr>
        <w:ind w:left="720"/>
        <w:jc w:val="both"/>
      </w:pPr>
      <w:r w:rsidRPr="553B8547">
        <w:rPr>
          <w:b/>
          <w:bCs/>
        </w:rPr>
        <w:t xml:space="preserve">Wajib Mandi (%): </w:t>
      </w:r>
      <w:r>
        <w:t>Ini merupakan indikator tingkat urgensi yang menunjukkan bahwa 43,75% dari seluruh riwayat data berakhir pada status kritis atau "Wajib Mandi". Tingginya persentase ini menandakan bahwa pengguna sering membiarkan kondisi tubuh mencapai ambang batas kotor sebelum memutuskan untuk mandi.</w:t>
      </w:r>
    </w:p>
    <w:p w14:paraId="21A241E5" w14:textId="6F36B2A2" w:rsidR="00A942EB" w:rsidRDefault="553B8547" w:rsidP="00A942EB">
      <w:pPr>
        <w:ind w:left="720"/>
        <w:jc w:val="both"/>
      </w:pPr>
      <w:r w:rsidRPr="553B8547">
        <w:rPr>
          <w:b/>
          <w:bCs/>
        </w:rPr>
        <w:t>Rata-Rata Skor Kebutuhan Mandi:</w:t>
      </w:r>
      <w:r>
        <w:t xml:space="preserve"> Angka 5.21 menunjukkan nilai tengah dari seluruh evaluasi skor kebersihan yang dilakukan. Nilai ini memberikan gambaran bahwa secara umum, kondisi tubuh pengguna sering berada di level menengah (mendekati ambang batas disarankan) dalam siklus pemantauan harian.</w:t>
      </w:r>
    </w:p>
    <w:p w14:paraId="6A1709EE" w14:textId="7CEC291F" w:rsidR="00895C64" w:rsidRPr="00895C64" w:rsidRDefault="553B8547" w:rsidP="00A942EB">
      <w:pPr>
        <w:ind w:left="720"/>
        <w:jc w:val="both"/>
      </w:pPr>
      <w:r w:rsidRPr="553B8547">
        <w:rPr>
          <w:b/>
          <w:bCs/>
        </w:rPr>
        <w:t>Rata-Rata Jam Sejak Mandi:</w:t>
      </w:r>
      <w:r>
        <w:t xml:space="preserve"> Indikator ini mencatat durasi disiplin pembersihan diri, dengan hasil rata-rata 13.79 jam. Angka yang melebihi 12 jam ini menjadi alasan logis </w:t>
      </w:r>
      <w:r>
        <w:lastRenderedPageBreak/>
        <w:t>mengapa persentase "Wajib Mandi" sangat tinggi, karena durasi aktivitas yang panjang secara otomatis meningkatkan akumulasi skor bau dan kekotoran.</w:t>
      </w:r>
    </w:p>
    <w:p w14:paraId="3246B88F" w14:textId="19299AEB" w:rsidR="4615A07B" w:rsidRDefault="50D0CF22" w:rsidP="43DFE323">
      <w:pPr>
        <w:pStyle w:val="Heading3"/>
        <w:ind w:firstLine="720"/>
        <w:rPr>
          <w:rFonts w:asciiTheme="minorHAnsi" w:eastAsiaTheme="minorEastAsia" w:hAnsiTheme="minorHAnsi" w:cstheme="minorBidi"/>
          <w:color w:val="auto"/>
        </w:rPr>
      </w:pPr>
      <w:bookmarkStart w:id="134" w:name="_Toc218276657"/>
      <w:r w:rsidRPr="43DFE323">
        <w:rPr>
          <w:rFonts w:asciiTheme="minorHAnsi" w:eastAsiaTheme="minorEastAsia" w:hAnsiTheme="minorHAnsi" w:cstheme="minorBidi"/>
          <w:color w:val="auto"/>
        </w:rPr>
        <w:t xml:space="preserve">3.5.2 </w:t>
      </w:r>
      <w:r>
        <w:tab/>
      </w:r>
      <w:r w:rsidRPr="43DFE323">
        <w:rPr>
          <w:rFonts w:asciiTheme="minorHAnsi" w:eastAsiaTheme="minorEastAsia" w:hAnsiTheme="minorHAnsi" w:cstheme="minorBidi"/>
          <w:color w:val="auto"/>
        </w:rPr>
        <w:t>Visualisasi Keputusan dan Faktor Penentu</w:t>
      </w:r>
      <w:bookmarkEnd w:id="134"/>
    </w:p>
    <w:p w14:paraId="09C60B98" w14:textId="26ABE429" w:rsidR="6CBE0DBD" w:rsidRDefault="6CBE0DBD" w:rsidP="6CBE0DBD">
      <w:pPr>
        <w:ind w:left="720" w:firstLine="720"/>
        <w:jc w:val="both"/>
      </w:pPr>
      <w:r>
        <w:t>Untuk menampilkan keputusan sistem secara eksplisit, data skor akhir dipetakan ke dalam kategori rekomendasi berdasarkan nilai ambang batas (threshold) yang telah ditentukan pada logika preskriptif. Nilai skor ini kemudian divisualisasikan menggunakan gauge chart guna menunjukkan tingkat urgensi kebutuhan mandi secara intuitif.</w:t>
      </w:r>
    </w:p>
    <w:p w14:paraId="4690210C" w14:textId="38686E89" w:rsidR="31C01648" w:rsidRDefault="31C01648" w:rsidP="31C01648">
      <w:pPr>
        <w:ind w:left="720"/>
        <w:jc w:val="center"/>
      </w:pPr>
      <w:r>
        <w:rPr>
          <w:noProof/>
        </w:rPr>
        <w:drawing>
          <wp:inline distT="0" distB="0" distL="0" distR="0" wp14:anchorId="15176F31" wp14:editId="24158907">
            <wp:extent cx="2629267" cy="838317"/>
            <wp:effectExtent l="0" t="0" r="0" b="0"/>
            <wp:docPr id="341386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6696" name="Picture 341386696"/>
                    <pic:cNvPicPr/>
                  </pic:nvPicPr>
                  <pic:blipFill>
                    <a:blip r:embed="rId58">
                      <a:extLst>
                        <a:ext uri="{28A0092B-C50C-407E-A947-70E740481C1C}">
                          <a14:useLocalDpi xmlns:a14="http://schemas.microsoft.com/office/drawing/2010/main"/>
                        </a:ext>
                      </a:extLst>
                    </a:blip>
                    <a:stretch>
                      <a:fillRect/>
                    </a:stretch>
                  </pic:blipFill>
                  <pic:spPr>
                    <a:xfrm>
                      <a:off x="0" y="0"/>
                      <a:ext cx="2629267" cy="838317"/>
                    </a:xfrm>
                    <a:prstGeom prst="rect">
                      <a:avLst/>
                    </a:prstGeom>
                  </pic:spPr>
                </pic:pic>
              </a:graphicData>
            </a:graphic>
          </wp:inline>
        </w:drawing>
      </w:r>
    </w:p>
    <w:p w14:paraId="78B84088" w14:textId="4F12F75E" w:rsidR="009A5451" w:rsidRDefault="009A5451" w:rsidP="31C01648">
      <w:pPr>
        <w:ind w:left="720"/>
        <w:jc w:val="center"/>
      </w:pPr>
      <w:bookmarkStart w:id="135" w:name="_Toc218276786"/>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49</w:t>
      </w:r>
      <w:r w:rsidRPr="009A5451">
        <w:rPr>
          <w:i/>
          <w:iCs/>
          <w:sz w:val="18"/>
          <w:szCs w:val="18"/>
        </w:rPr>
        <w:fldChar w:fldCharType="end"/>
      </w:r>
      <w:r w:rsidR="00EE2AD3">
        <w:rPr>
          <w:i/>
          <w:iCs/>
          <w:sz w:val="18"/>
          <w:szCs w:val="18"/>
        </w:rPr>
        <w:t xml:space="preserve"> Query SQL</w:t>
      </w:r>
      <w:bookmarkEnd w:id="135"/>
    </w:p>
    <w:p w14:paraId="290C606B" w14:textId="4A30D781" w:rsidR="257FABA1" w:rsidRDefault="257FABA1" w:rsidP="257FABA1">
      <w:pPr>
        <w:ind w:left="720"/>
        <w:jc w:val="center"/>
      </w:pPr>
      <w:r>
        <w:rPr>
          <w:noProof/>
        </w:rPr>
        <w:drawing>
          <wp:inline distT="0" distB="0" distL="0" distR="0" wp14:anchorId="7EFE217D" wp14:editId="74772EF2">
            <wp:extent cx="2524477" cy="905001"/>
            <wp:effectExtent l="0" t="0" r="0" b="0"/>
            <wp:docPr id="8437599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9972" name="Picture 843759972"/>
                    <pic:cNvPicPr/>
                  </pic:nvPicPr>
                  <pic:blipFill>
                    <a:blip r:embed="rId59">
                      <a:extLst>
                        <a:ext uri="{28A0092B-C50C-407E-A947-70E740481C1C}">
                          <a14:useLocalDpi xmlns:a14="http://schemas.microsoft.com/office/drawing/2010/main"/>
                        </a:ext>
                      </a:extLst>
                    </a:blip>
                    <a:stretch>
                      <a:fillRect/>
                    </a:stretch>
                  </pic:blipFill>
                  <pic:spPr>
                    <a:xfrm>
                      <a:off x="0" y="0"/>
                      <a:ext cx="2524477" cy="905001"/>
                    </a:xfrm>
                    <a:prstGeom prst="rect">
                      <a:avLst/>
                    </a:prstGeom>
                  </pic:spPr>
                </pic:pic>
              </a:graphicData>
            </a:graphic>
          </wp:inline>
        </w:drawing>
      </w:r>
    </w:p>
    <w:p w14:paraId="0DE8E5B0" w14:textId="5595517F" w:rsidR="009A5451" w:rsidRDefault="553B8547" w:rsidP="257FABA1">
      <w:pPr>
        <w:ind w:left="720"/>
        <w:jc w:val="center"/>
      </w:pPr>
      <w:bookmarkStart w:id="136" w:name="_Toc218276787"/>
      <w:r w:rsidRPr="553B8547">
        <w:rPr>
          <w:i/>
          <w:iCs/>
          <w:sz w:val="18"/>
          <w:szCs w:val="18"/>
        </w:rPr>
        <w:t>Gambar 3.</w:t>
      </w:r>
      <w:r w:rsidR="009A5451" w:rsidRPr="553B8547">
        <w:rPr>
          <w:i/>
          <w:iCs/>
          <w:sz w:val="18"/>
          <w:szCs w:val="18"/>
        </w:rPr>
        <w:fldChar w:fldCharType="begin"/>
      </w:r>
      <w:r w:rsidR="009A5451" w:rsidRPr="553B8547">
        <w:rPr>
          <w:i/>
          <w:iCs/>
          <w:sz w:val="18"/>
          <w:szCs w:val="18"/>
        </w:rPr>
        <w:instrText xml:space="preserve"> SEQ Gambar \* ARABIC </w:instrText>
      </w:r>
      <w:r w:rsidR="009A5451" w:rsidRPr="553B8547">
        <w:rPr>
          <w:i/>
          <w:iCs/>
          <w:sz w:val="18"/>
          <w:szCs w:val="18"/>
        </w:rPr>
        <w:fldChar w:fldCharType="separate"/>
      </w:r>
      <w:r w:rsidR="00293190">
        <w:rPr>
          <w:i/>
          <w:iCs/>
          <w:noProof/>
          <w:sz w:val="18"/>
          <w:szCs w:val="18"/>
        </w:rPr>
        <w:t>50</w:t>
      </w:r>
      <w:r w:rsidR="009A5451" w:rsidRPr="553B8547">
        <w:rPr>
          <w:i/>
          <w:iCs/>
          <w:sz w:val="18"/>
          <w:szCs w:val="18"/>
        </w:rPr>
        <w:fldChar w:fldCharType="end"/>
      </w:r>
      <w:r w:rsidRPr="553B8547">
        <w:rPr>
          <w:i/>
          <w:iCs/>
          <w:sz w:val="18"/>
          <w:szCs w:val="18"/>
        </w:rPr>
        <w:t xml:space="preserve"> Query SQL</w:t>
      </w:r>
      <w:bookmarkEnd w:id="136"/>
    </w:p>
    <w:p w14:paraId="34261B82" w14:textId="57AE3CB0" w:rsidR="257FABA1" w:rsidRDefault="257FABA1" w:rsidP="553B8547">
      <w:pPr>
        <w:ind w:left="720"/>
        <w:jc w:val="center"/>
      </w:pPr>
      <w:r>
        <w:rPr>
          <w:noProof/>
        </w:rPr>
        <w:drawing>
          <wp:inline distT="0" distB="0" distL="0" distR="0" wp14:anchorId="3115C2BE" wp14:editId="3C5940E1">
            <wp:extent cx="3743325" cy="1107529"/>
            <wp:effectExtent l="0" t="0" r="0" b="0"/>
            <wp:docPr id="19079762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76290" name="Picture 1907976290"/>
                    <pic:cNvPicPr/>
                  </pic:nvPicPr>
                  <pic:blipFill>
                    <a:blip r:embed="rId60">
                      <a:extLst>
                        <a:ext uri="{28A0092B-C50C-407E-A947-70E740481C1C}">
                          <a14:useLocalDpi xmlns:a14="http://schemas.microsoft.com/office/drawing/2010/main"/>
                        </a:ext>
                      </a:extLst>
                    </a:blip>
                    <a:stretch>
                      <a:fillRect/>
                    </a:stretch>
                  </pic:blipFill>
                  <pic:spPr>
                    <a:xfrm>
                      <a:off x="0" y="0"/>
                      <a:ext cx="3743325" cy="1107529"/>
                    </a:xfrm>
                    <a:prstGeom prst="rect">
                      <a:avLst/>
                    </a:prstGeom>
                  </pic:spPr>
                </pic:pic>
              </a:graphicData>
            </a:graphic>
          </wp:inline>
        </w:drawing>
      </w:r>
    </w:p>
    <w:p w14:paraId="20C8F424" w14:textId="01791FD4" w:rsidR="00EE2AD3" w:rsidRDefault="00EE2AD3" w:rsidP="00EE2AD3">
      <w:pPr>
        <w:ind w:left="720"/>
        <w:jc w:val="center"/>
        <w:rPr>
          <w:i/>
          <w:iCs/>
          <w:sz w:val="18"/>
          <w:szCs w:val="18"/>
        </w:rPr>
      </w:pPr>
      <w:bookmarkStart w:id="137" w:name="_Toc218276788"/>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51</w:t>
      </w:r>
      <w:r w:rsidRPr="009A5451">
        <w:rPr>
          <w:i/>
          <w:iCs/>
          <w:sz w:val="18"/>
          <w:szCs w:val="18"/>
        </w:rPr>
        <w:fldChar w:fldCharType="end"/>
      </w:r>
      <w:r>
        <w:rPr>
          <w:i/>
          <w:iCs/>
          <w:sz w:val="18"/>
          <w:szCs w:val="18"/>
        </w:rPr>
        <w:t xml:space="preserve"> Hasil Visual</w:t>
      </w:r>
      <w:bookmarkEnd w:id="137"/>
    </w:p>
    <w:p w14:paraId="7CC3FE84" w14:textId="69761CD7" w:rsidR="000A39BC" w:rsidRPr="00911FAE" w:rsidRDefault="553B8547" w:rsidP="00911FAE">
      <w:pPr>
        <w:ind w:left="720" w:firstLine="720"/>
        <w:jc w:val="both"/>
      </w:pPr>
      <w:r>
        <w:t>Visualisasi ini berfungsi sebagai indikator utama tingkat kebersihan secara real-time. Saat ini, jarum menunjukkan angka 1,48, yang menempatkan pengguna pada kategori "Tidak Perlu Mandi". Skala ini memiliki pembagian zona warna yang jelas: zona hijau untuk kondisi aman, kuning untuk mulai kotor, dan merah untuk kondisi kritis. Jika angka ini terus naik dan melewati ambang batas 6.0, sistem akan mengubah status menjadi rekomendasi yang lebih mendesak.</w:t>
      </w:r>
    </w:p>
    <w:p w14:paraId="4102614B" w14:textId="22C6BC84" w:rsidR="6CBE0DBD" w:rsidRDefault="6CBE0DBD" w:rsidP="6CBE0DBD">
      <w:pPr>
        <w:ind w:left="720" w:firstLine="720"/>
        <w:jc w:val="both"/>
      </w:pPr>
      <w:r>
        <w:t>Selain itu, pengolahan data juga dilakukan untuk memisahkan kontribusi masing-masing faktor penyusun skor akhir, yaitu faktor kekotoran aktivitas, bau badan, dan kualitas udara. Data setiap faktor dihitung dan ditampilkan dalam bentuk grafik batang untuk memberikan transparansi terhadap proses pengambilan keputusan sistem.</w:t>
      </w:r>
    </w:p>
    <w:p w14:paraId="7613E809" w14:textId="45DA94CC" w:rsidR="6CBE0DBD" w:rsidRDefault="34890752" w:rsidP="34890752">
      <w:pPr>
        <w:ind w:left="720"/>
        <w:jc w:val="center"/>
      </w:pPr>
      <w:r>
        <w:rPr>
          <w:noProof/>
        </w:rPr>
        <w:lastRenderedPageBreak/>
        <w:drawing>
          <wp:inline distT="0" distB="0" distL="0" distR="0" wp14:anchorId="4B8350C5" wp14:editId="103CD9D6">
            <wp:extent cx="2648320" cy="1305107"/>
            <wp:effectExtent l="0" t="0" r="0" b="0"/>
            <wp:docPr id="8353616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61612" name="Picture 835361612"/>
                    <pic:cNvPicPr/>
                  </pic:nvPicPr>
                  <pic:blipFill>
                    <a:blip r:embed="rId61">
                      <a:extLst>
                        <a:ext uri="{28A0092B-C50C-407E-A947-70E740481C1C}">
                          <a14:useLocalDpi xmlns:a14="http://schemas.microsoft.com/office/drawing/2010/main"/>
                        </a:ext>
                      </a:extLst>
                    </a:blip>
                    <a:stretch>
                      <a:fillRect/>
                    </a:stretch>
                  </pic:blipFill>
                  <pic:spPr>
                    <a:xfrm>
                      <a:off x="0" y="0"/>
                      <a:ext cx="2648320" cy="1305107"/>
                    </a:xfrm>
                    <a:prstGeom prst="rect">
                      <a:avLst/>
                    </a:prstGeom>
                  </pic:spPr>
                </pic:pic>
              </a:graphicData>
            </a:graphic>
          </wp:inline>
        </w:drawing>
      </w:r>
    </w:p>
    <w:p w14:paraId="775F2090" w14:textId="29BD3B30" w:rsidR="009A5451" w:rsidRDefault="553B8547" w:rsidP="34890752">
      <w:pPr>
        <w:ind w:left="720"/>
        <w:jc w:val="center"/>
      </w:pPr>
      <w:bookmarkStart w:id="138" w:name="_Toc218276789"/>
      <w:r w:rsidRPr="553B8547">
        <w:rPr>
          <w:i/>
          <w:iCs/>
          <w:sz w:val="18"/>
          <w:szCs w:val="18"/>
        </w:rPr>
        <w:t>Gambar 3.</w:t>
      </w:r>
      <w:r w:rsidR="009A5451" w:rsidRPr="553B8547">
        <w:rPr>
          <w:i/>
          <w:iCs/>
          <w:sz w:val="18"/>
          <w:szCs w:val="18"/>
        </w:rPr>
        <w:fldChar w:fldCharType="begin"/>
      </w:r>
      <w:r w:rsidR="009A5451" w:rsidRPr="553B8547">
        <w:rPr>
          <w:i/>
          <w:iCs/>
          <w:sz w:val="18"/>
          <w:szCs w:val="18"/>
        </w:rPr>
        <w:instrText xml:space="preserve"> SEQ Gambar \* ARABIC </w:instrText>
      </w:r>
      <w:r w:rsidR="009A5451" w:rsidRPr="553B8547">
        <w:rPr>
          <w:i/>
          <w:iCs/>
          <w:sz w:val="18"/>
          <w:szCs w:val="18"/>
        </w:rPr>
        <w:fldChar w:fldCharType="separate"/>
      </w:r>
      <w:r w:rsidR="00293190">
        <w:rPr>
          <w:i/>
          <w:iCs/>
          <w:noProof/>
          <w:sz w:val="18"/>
          <w:szCs w:val="18"/>
        </w:rPr>
        <w:t>52</w:t>
      </w:r>
      <w:r w:rsidR="009A5451" w:rsidRPr="553B8547">
        <w:rPr>
          <w:i/>
          <w:iCs/>
          <w:sz w:val="18"/>
          <w:szCs w:val="18"/>
        </w:rPr>
        <w:fldChar w:fldCharType="end"/>
      </w:r>
      <w:r w:rsidRPr="553B8547">
        <w:rPr>
          <w:i/>
          <w:iCs/>
          <w:sz w:val="18"/>
          <w:szCs w:val="18"/>
        </w:rPr>
        <w:t xml:space="preserve"> Query SQL</w:t>
      </w:r>
      <w:bookmarkEnd w:id="138"/>
    </w:p>
    <w:p w14:paraId="42D29C26" w14:textId="52CE9AD7" w:rsidR="34890752" w:rsidRDefault="34890752" w:rsidP="553B8547">
      <w:pPr>
        <w:ind w:left="720"/>
        <w:jc w:val="center"/>
      </w:pPr>
      <w:r>
        <w:rPr>
          <w:noProof/>
        </w:rPr>
        <w:drawing>
          <wp:inline distT="0" distB="0" distL="0" distR="0" wp14:anchorId="75536DF9" wp14:editId="0008CB3C">
            <wp:extent cx="3091820" cy="2486372"/>
            <wp:effectExtent l="0" t="0" r="0" b="0"/>
            <wp:docPr id="1141760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6074" name="Picture 114176074"/>
                    <pic:cNvPicPr/>
                  </pic:nvPicPr>
                  <pic:blipFill>
                    <a:blip r:embed="rId62">
                      <a:extLst>
                        <a:ext uri="{28A0092B-C50C-407E-A947-70E740481C1C}">
                          <a14:useLocalDpi xmlns:a14="http://schemas.microsoft.com/office/drawing/2010/main"/>
                        </a:ext>
                      </a:extLst>
                    </a:blip>
                    <a:stretch>
                      <a:fillRect/>
                    </a:stretch>
                  </pic:blipFill>
                  <pic:spPr>
                    <a:xfrm>
                      <a:off x="0" y="0"/>
                      <a:ext cx="3091820" cy="2486372"/>
                    </a:xfrm>
                    <a:prstGeom prst="rect">
                      <a:avLst/>
                    </a:prstGeom>
                  </pic:spPr>
                </pic:pic>
              </a:graphicData>
            </a:graphic>
          </wp:inline>
        </w:drawing>
      </w:r>
    </w:p>
    <w:p w14:paraId="74555A32" w14:textId="6C369753" w:rsidR="00EE2AD3" w:rsidRDefault="00EE2AD3" w:rsidP="00EE2AD3">
      <w:pPr>
        <w:ind w:left="720"/>
        <w:jc w:val="center"/>
      </w:pPr>
      <w:bookmarkStart w:id="139" w:name="_Toc218276790"/>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53</w:t>
      </w:r>
      <w:r w:rsidRPr="009A5451">
        <w:rPr>
          <w:i/>
          <w:iCs/>
          <w:sz w:val="18"/>
          <w:szCs w:val="18"/>
        </w:rPr>
        <w:fldChar w:fldCharType="end"/>
      </w:r>
      <w:r>
        <w:rPr>
          <w:i/>
          <w:iCs/>
          <w:sz w:val="18"/>
          <w:szCs w:val="18"/>
        </w:rPr>
        <w:t xml:space="preserve"> Hasil Visual</w:t>
      </w:r>
      <w:bookmarkEnd w:id="139"/>
      <w:r w:rsidR="00451244">
        <w:rPr>
          <w:i/>
          <w:iCs/>
          <w:sz w:val="18"/>
          <w:szCs w:val="18"/>
        </w:rPr>
        <w:t xml:space="preserve"> </w:t>
      </w:r>
    </w:p>
    <w:p w14:paraId="1722E7D8" w14:textId="06B8A21D" w:rsidR="00911FAE" w:rsidRDefault="553B8547" w:rsidP="00911FAE">
      <w:pPr>
        <w:ind w:left="720" w:firstLine="720"/>
        <w:jc w:val="both"/>
      </w:pPr>
      <w:r>
        <w:t>Grafik batang ini menguraikan variabel apa saja yang membuat skor Anda meningkat. Pada data tanggal 22 Desember 2025, terlihat bahwa:</w:t>
      </w:r>
    </w:p>
    <w:p w14:paraId="725389BB" w14:textId="0A0C43D9" w:rsidR="00911FAE" w:rsidRDefault="553B8547" w:rsidP="00911FAE">
      <w:pPr>
        <w:ind w:left="720"/>
        <w:jc w:val="both"/>
      </w:pPr>
      <w:r>
        <w:t>Skor Bau Badan: Menjadi penyumbang terbesar dengan nilai menyentuh angka 3.</w:t>
      </w:r>
    </w:p>
    <w:p w14:paraId="35317FB4" w14:textId="4B3D9330" w:rsidR="00911FAE" w:rsidRDefault="553B8547" w:rsidP="00911FAE">
      <w:pPr>
        <w:ind w:left="720"/>
        <w:jc w:val="both"/>
      </w:pPr>
      <w:r>
        <w:t>Skor Kekotoran: Menyumbang beban kotor sebesar 0.5.</w:t>
      </w:r>
    </w:p>
    <w:p w14:paraId="5F6C55BE" w14:textId="7F18F246" w:rsidR="4615A07B" w:rsidRDefault="553B8547" w:rsidP="00911FAE">
      <w:pPr>
        <w:ind w:left="720"/>
        <w:jc w:val="both"/>
      </w:pPr>
      <w:r>
        <w:t>Skor AQI: Memiliki pengaruh paling kecil, yakni hanya di angka 1.16. Ini menunjukkan bahwa meskipun Anda mungkin tidak merasa terlalu berdebu, faktor aroma tubuh adalah alasan utama sistem menyarankan Anda untuk mandi.</w:t>
      </w:r>
    </w:p>
    <w:p w14:paraId="01F5A071" w14:textId="59331E98" w:rsidR="0A952959" w:rsidRDefault="22BEA785" w:rsidP="43DFE323">
      <w:pPr>
        <w:pStyle w:val="Heading3"/>
        <w:ind w:firstLine="720"/>
        <w:rPr>
          <w:rFonts w:asciiTheme="minorHAnsi" w:eastAsiaTheme="minorEastAsia" w:hAnsiTheme="minorHAnsi" w:cstheme="minorBidi"/>
          <w:color w:val="auto"/>
        </w:rPr>
      </w:pPr>
      <w:bookmarkStart w:id="140" w:name="_Toc218276658"/>
      <w:r w:rsidRPr="43DFE323">
        <w:rPr>
          <w:rFonts w:asciiTheme="minorHAnsi" w:eastAsiaTheme="minorEastAsia" w:hAnsiTheme="minorHAnsi" w:cstheme="minorBidi"/>
          <w:color w:val="auto"/>
        </w:rPr>
        <w:t xml:space="preserve">3.5.3 </w:t>
      </w:r>
      <w:r>
        <w:tab/>
      </w:r>
      <w:r w:rsidRPr="43DFE323">
        <w:rPr>
          <w:rFonts w:asciiTheme="minorHAnsi" w:eastAsiaTheme="minorEastAsia" w:hAnsiTheme="minorHAnsi" w:cstheme="minorBidi"/>
          <w:color w:val="auto"/>
        </w:rPr>
        <w:t>Analisis Tren dan Riwayat Historis</w:t>
      </w:r>
      <w:bookmarkEnd w:id="140"/>
    </w:p>
    <w:p w14:paraId="4A5D2DD8" w14:textId="7B4B8462" w:rsidR="0A952959" w:rsidRDefault="71B876BF" w:rsidP="71B876BF">
      <w:pPr>
        <w:ind w:left="720" w:firstLine="720"/>
        <w:jc w:val="both"/>
      </w:pPr>
      <w:r>
        <w:t>Pengolahan data berbasis waktu dilakukan untuk menganalisis perubahan kebutuhan mandi secara historis. Data skor akhir dikelompokkan berdasarkan dimensi waktu dan dihitung nilai rata-ratanya untuk menghasilkan grafik tren perubahan kebutuhan mandi dari waktu ke waktu..</w:t>
      </w:r>
    </w:p>
    <w:p w14:paraId="3D3789B5" w14:textId="6B120F26" w:rsidR="0A952959" w:rsidRDefault="22BEA785" w:rsidP="253CF379">
      <w:pPr>
        <w:ind w:left="720"/>
        <w:jc w:val="center"/>
      </w:pPr>
      <w:r>
        <w:rPr>
          <w:noProof/>
        </w:rPr>
        <w:lastRenderedPageBreak/>
        <w:drawing>
          <wp:inline distT="0" distB="0" distL="0" distR="0" wp14:anchorId="71169273" wp14:editId="5A1ABF02">
            <wp:extent cx="3924848" cy="2676899"/>
            <wp:effectExtent l="0" t="0" r="0" b="0"/>
            <wp:docPr id="20491531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3100" name="Picture 2049153100"/>
                    <pic:cNvPicPr/>
                  </pic:nvPicPr>
                  <pic:blipFill>
                    <a:blip r:embed="rId63">
                      <a:extLst>
                        <a:ext uri="{28A0092B-C50C-407E-A947-70E740481C1C}">
                          <a14:useLocalDpi xmlns:a14="http://schemas.microsoft.com/office/drawing/2010/main"/>
                        </a:ext>
                      </a:extLst>
                    </a:blip>
                    <a:stretch>
                      <a:fillRect/>
                    </a:stretch>
                  </pic:blipFill>
                  <pic:spPr>
                    <a:xfrm>
                      <a:off x="0" y="0"/>
                      <a:ext cx="3924848" cy="2676899"/>
                    </a:xfrm>
                    <a:prstGeom prst="rect">
                      <a:avLst/>
                    </a:prstGeom>
                  </pic:spPr>
                </pic:pic>
              </a:graphicData>
            </a:graphic>
          </wp:inline>
        </w:drawing>
      </w:r>
    </w:p>
    <w:p w14:paraId="23DF38EA" w14:textId="1C4A1ED4" w:rsidR="009A5451" w:rsidRDefault="553B8547" w:rsidP="253CF379">
      <w:pPr>
        <w:ind w:left="720"/>
        <w:jc w:val="center"/>
      </w:pPr>
      <w:bookmarkStart w:id="141" w:name="_Toc218276791"/>
      <w:r w:rsidRPr="553B8547">
        <w:rPr>
          <w:i/>
          <w:iCs/>
          <w:sz w:val="18"/>
          <w:szCs w:val="18"/>
        </w:rPr>
        <w:t>Gambar 3.</w:t>
      </w:r>
      <w:r w:rsidR="009A5451" w:rsidRPr="553B8547">
        <w:rPr>
          <w:i/>
          <w:iCs/>
          <w:sz w:val="18"/>
          <w:szCs w:val="18"/>
        </w:rPr>
        <w:fldChar w:fldCharType="begin"/>
      </w:r>
      <w:r w:rsidR="009A5451" w:rsidRPr="553B8547">
        <w:rPr>
          <w:i/>
          <w:iCs/>
          <w:sz w:val="18"/>
          <w:szCs w:val="18"/>
        </w:rPr>
        <w:instrText xml:space="preserve"> SEQ Gambar \* ARABIC </w:instrText>
      </w:r>
      <w:r w:rsidR="009A5451" w:rsidRPr="553B8547">
        <w:rPr>
          <w:i/>
          <w:iCs/>
          <w:sz w:val="18"/>
          <w:szCs w:val="18"/>
        </w:rPr>
        <w:fldChar w:fldCharType="separate"/>
      </w:r>
      <w:r w:rsidR="00293190">
        <w:rPr>
          <w:i/>
          <w:iCs/>
          <w:noProof/>
          <w:sz w:val="18"/>
          <w:szCs w:val="18"/>
        </w:rPr>
        <w:t>54</w:t>
      </w:r>
      <w:r w:rsidR="009A5451" w:rsidRPr="553B8547">
        <w:rPr>
          <w:i/>
          <w:iCs/>
          <w:sz w:val="18"/>
          <w:szCs w:val="18"/>
        </w:rPr>
        <w:fldChar w:fldCharType="end"/>
      </w:r>
      <w:r w:rsidRPr="553B8547">
        <w:rPr>
          <w:i/>
          <w:iCs/>
          <w:sz w:val="18"/>
          <w:szCs w:val="18"/>
        </w:rPr>
        <w:t xml:space="preserve"> Query SQL</w:t>
      </w:r>
      <w:bookmarkEnd w:id="141"/>
      <w:r w:rsidRPr="553B8547">
        <w:rPr>
          <w:i/>
          <w:iCs/>
          <w:sz w:val="18"/>
          <w:szCs w:val="18"/>
        </w:rPr>
        <w:t xml:space="preserve"> </w:t>
      </w:r>
    </w:p>
    <w:p w14:paraId="18677D56" w14:textId="078304CE" w:rsidR="0A952959" w:rsidRDefault="22BEA785" w:rsidP="553B8547">
      <w:pPr>
        <w:ind w:left="720"/>
        <w:jc w:val="center"/>
      </w:pPr>
      <w:r>
        <w:rPr>
          <w:noProof/>
        </w:rPr>
        <w:drawing>
          <wp:inline distT="0" distB="0" distL="0" distR="0" wp14:anchorId="73E9CABD" wp14:editId="39D960F0">
            <wp:extent cx="5086261" cy="1790700"/>
            <wp:effectExtent l="0" t="0" r="0" b="0"/>
            <wp:docPr id="1512804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0497" name="Picture 151280497"/>
                    <pic:cNvPicPr/>
                  </pic:nvPicPr>
                  <pic:blipFill>
                    <a:blip r:embed="rId64">
                      <a:extLst>
                        <a:ext uri="{28A0092B-C50C-407E-A947-70E740481C1C}">
                          <a14:useLocalDpi xmlns:a14="http://schemas.microsoft.com/office/drawing/2010/main"/>
                        </a:ext>
                      </a:extLst>
                    </a:blip>
                    <a:stretch>
                      <a:fillRect/>
                    </a:stretch>
                  </pic:blipFill>
                  <pic:spPr>
                    <a:xfrm>
                      <a:off x="0" y="0"/>
                      <a:ext cx="5086261" cy="1790700"/>
                    </a:xfrm>
                    <a:prstGeom prst="rect">
                      <a:avLst/>
                    </a:prstGeom>
                  </pic:spPr>
                </pic:pic>
              </a:graphicData>
            </a:graphic>
          </wp:inline>
        </w:drawing>
      </w:r>
    </w:p>
    <w:p w14:paraId="44D5E7CE" w14:textId="48B9FCBB" w:rsidR="009A5451" w:rsidRDefault="009A5451" w:rsidP="253CF379">
      <w:pPr>
        <w:ind w:left="720"/>
        <w:jc w:val="center"/>
      </w:pPr>
      <w:bookmarkStart w:id="142" w:name="_Toc218276792"/>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55</w:t>
      </w:r>
      <w:r w:rsidRPr="009A5451">
        <w:rPr>
          <w:i/>
          <w:iCs/>
          <w:sz w:val="18"/>
          <w:szCs w:val="18"/>
        </w:rPr>
        <w:fldChar w:fldCharType="end"/>
      </w:r>
      <w:r>
        <w:rPr>
          <w:i/>
          <w:iCs/>
          <w:sz w:val="18"/>
          <w:szCs w:val="18"/>
        </w:rPr>
        <w:t xml:space="preserve"> Hasil Visual</w:t>
      </w:r>
      <w:bookmarkEnd w:id="142"/>
      <w:r w:rsidR="00DF7DB6">
        <w:rPr>
          <w:i/>
          <w:iCs/>
          <w:sz w:val="18"/>
          <w:szCs w:val="18"/>
        </w:rPr>
        <w:t xml:space="preserve"> </w:t>
      </w:r>
    </w:p>
    <w:p w14:paraId="70B5B27F" w14:textId="65793979" w:rsidR="005855FF" w:rsidRDefault="005855FF" w:rsidP="005855FF">
      <w:pPr>
        <w:ind w:left="720" w:firstLine="720"/>
        <w:jc w:val="both"/>
      </w:pPr>
      <w:r>
        <w:t>Grafik garis ini memantau fluktuasi skor kebersihan Anda dari waktu ke waktu.</w:t>
      </w:r>
    </w:p>
    <w:p w14:paraId="058D9B6A" w14:textId="77777777" w:rsidR="005855FF" w:rsidRDefault="005855FF" w:rsidP="005855FF">
      <w:pPr>
        <w:ind w:left="720"/>
        <w:jc w:val="both"/>
      </w:pPr>
    </w:p>
    <w:p w14:paraId="40811B83" w14:textId="72F0CF62" w:rsidR="005855FF" w:rsidRDefault="005855FF" w:rsidP="005855FF">
      <w:pPr>
        <w:ind w:left="720"/>
        <w:jc w:val="both"/>
      </w:pPr>
      <w:r>
        <w:t>Tren Kenaikan: Skor akan merangkak naik seiring bertambahnya aktivitas dan durasi sejak mandi terakhir.</w:t>
      </w:r>
    </w:p>
    <w:p w14:paraId="6277701E" w14:textId="7D745514" w:rsidR="005855FF" w:rsidRDefault="005855FF" w:rsidP="005855FF">
      <w:pPr>
        <w:ind w:left="720"/>
        <w:jc w:val="both"/>
      </w:pPr>
      <w:r>
        <w:t xml:space="preserve">Titik Penurunan: Terdapat penurunan tajam pada grafik (misalnya di sekitar jam 12:00 PM), yang menandakan adanya aktivitas mandi yang berhasil mereset skor kebersihan kembali ke titik rendah. </w:t>
      </w:r>
    </w:p>
    <w:p w14:paraId="038D6CFE" w14:textId="30B67370" w:rsidR="0A952959" w:rsidRDefault="71B876BF" w:rsidP="005855FF">
      <w:pPr>
        <w:ind w:left="720" w:firstLine="720"/>
        <w:jc w:val="both"/>
      </w:pPr>
      <w:r w:rsidRPr="71B876BF">
        <w:rPr>
          <w:rFonts w:ascii="Cambria" w:eastAsia="Cambria" w:hAnsi="Cambria" w:cs="Cambria"/>
        </w:rPr>
        <w:t>Selain itu, data riwayat rekomendasi dan riwayat mandi ditampilkan dalam bentuk tabel untuk menyajikan rekam jejak keputusan sistem dan aktivitas pengguna secara detail. Pengolahan ini memungkinkan pengguna melakukan evaluasi terhadap pola kebiasaan mandi serta konsistensi rekomendasi sistem dalam jangka waktu tertentu.</w:t>
      </w:r>
    </w:p>
    <w:p w14:paraId="368DE623" w14:textId="6760DB52" w:rsidR="5B38182D" w:rsidRDefault="22BEA785" w:rsidP="0FD0D24B">
      <w:pPr>
        <w:ind w:left="720"/>
        <w:jc w:val="center"/>
      </w:pPr>
      <w:r>
        <w:rPr>
          <w:noProof/>
        </w:rPr>
        <w:lastRenderedPageBreak/>
        <w:drawing>
          <wp:inline distT="0" distB="0" distL="0" distR="0" wp14:anchorId="37364E2C" wp14:editId="7AE68D4B">
            <wp:extent cx="4848225" cy="1762991"/>
            <wp:effectExtent l="0" t="0" r="0" b="0"/>
            <wp:docPr id="2227580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58050" name="Picture 222758050"/>
                    <pic:cNvPicPr/>
                  </pic:nvPicPr>
                  <pic:blipFill>
                    <a:blip r:embed="rId65">
                      <a:extLst>
                        <a:ext uri="{28A0092B-C50C-407E-A947-70E740481C1C}">
                          <a14:useLocalDpi xmlns:a14="http://schemas.microsoft.com/office/drawing/2010/main"/>
                        </a:ext>
                      </a:extLst>
                    </a:blip>
                    <a:stretch>
                      <a:fillRect/>
                    </a:stretch>
                  </pic:blipFill>
                  <pic:spPr>
                    <a:xfrm>
                      <a:off x="0" y="0"/>
                      <a:ext cx="4848225" cy="1762991"/>
                    </a:xfrm>
                    <a:prstGeom prst="rect">
                      <a:avLst/>
                    </a:prstGeom>
                  </pic:spPr>
                </pic:pic>
              </a:graphicData>
            </a:graphic>
          </wp:inline>
        </w:drawing>
      </w:r>
    </w:p>
    <w:p w14:paraId="119AB00D" w14:textId="5BFA7B33" w:rsidR="009A5451" w:rsidRDefault="553B8547" w:rsidP="0FD0D24B">
      <w:pPr>
        <w:ind w:left="720"/>
        <w:jc w:val="center"/>
      </w:pPr>
      <w:bookmarkStart w:id="143" w:name="_Toc218276793"/>
      <w:r w:rsidRPr="553B8547">
        <w:rPr>
          <w:i/>
          <w:iCs/>
          <w:sz w:val="18"/>
          <w:szCs w:val="18"/>
        </w:rPr>
        <w:t>Gambar 3.</w:t>
      </w:r>
      <w:r w:rsidR="009A5451" w:rsidRPr="553B8547">
        <w:rPr>
          <w:i/>
          <w:iCs/>
          <w:sz w:val="18"/>
          <w:szCs w:val="18"/>
        </w:rPr>
        <w:fldChar w:fldCharType="begin"/>
      </w:r>
      <w:r w:rsidR="009A5451" w:rsidRPr="553B8547">
        <w:rPr>
          <w:i/>
          <w:iCs/>
          <w:sz w:val="18"/>
          <w:szCs w:val="18"/>
        </w:rPr>
        <w:instrText xml:space="preserve"> SEQ Gambar \* ARABIC </w:instrText>
      </w:r>
      <w:r w:rsidR="009A5451" w:rsidRPr="553B8547">
        <w:rPr>
          <w:i/>
          <w:iCs/>
          <w:sz w:val="18"/>
          <w:szCs w:val="18"/>
        </w:rPr>
        <w:fldChar w:fldCharType="separate"/>
      </w:r>
      <w:r w:rsidR="00293190">
        <w:rPr>
          <w:i/>
          <w:iCs/>
          <w:noProof/>
          <w:sz w:val="18"/>
          <w:szCs w:val="18"/>
        </w:rPr>
        <w:t>56</w:t>
      </w:r>
      <w:r w:rsidR="009A5451" w:rsidRPr="553B8547">
        <w:rPr>
          <w:i/>
          <w:iCs/>
          <w:sz w:val="18"/>
          <w:szCs w:val="18"/>
        </w:rPr>
        <w:fldChar w:fldCharType="end"/>
      </w:r>
      <w:r w:rsidRPr="553B8547">
        <w:rPr>
          <w:i/>
          <w:iCs/>
          <w:sz w:val="18"/>
          <w:szCs w:val="18"/>
        </w:rPr>
        <w:t xml:space="preserve"> Query SQL</w:t>
      </w:r>
      <w:bookmarkEnd w:id="143"/>
    </w:p>
    <w:p w14:paraId="76A683A2" w14:textId="45471C33" w:rsidR="22BEA785" w:rsidRDefault="22BEA785" w:rsidP="553B8547">
      <w:pPr>
        <w:ind w:left="720"/>
        <w:jc w:val="center"/>
      </w:pPr>
      <w:r>
        <w:rPr>
          <w:noProof/>
        </w:rPr>
        <w:drawing>
          <wp:inline distT="0" distB="0" distL="0" distR="0" wp14:anchorId="1FF2789F" wp14:editId="7DADDC7C">
            <wp:extent cx="4476750" cy="1339325"/>
            <wp:effectExtent l="0" t="0" r="0" b="0"/>
            <wp:docPr id="8809862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6238" name="Picture 880986238"/>
                    <pic:cNvPicPr/>
                  </pic:nvPicPr>
                  <pic:blipFill>
                    <a:blip r:embed="rId66">
                      <a:extLst>
                        <a:ext uri="{28A0092B-C50C-407E-A947-70E740481C1C}">
                          <a14:useLocalDpi xmlns:a14="http://schemas.microsoft.com/office/drawing/2010/main"/>
                        </a:ext>
                      </a:extLst>
                    </a:blip>
                    <a:stretch>
                      <a:fillRect/>
                    </a:stretch>
                  </pic:blipFill>
                  <pic:spPr>
                    <a:xfrm>
                      <a:off x="0" y="0"/>
                      <a:ext cx="4476750" cy="1339325"/>
                    </a:xfrm>
                    <a:prstGeom prst="rect">
                      <a:avLst/>
                    </a:prstGeom>
                  </pic:spPr>
                </pic:pic>
              </a:graphicData>
            </a:graphic>
          </wp:inline>
        </w:drawing>
      </w:r>
    </w:p>
    <w:p w14:paraId="6601B5E8" w14:textId="57999F88" w:rsidR="00EE2AD3" w:rsidRDefault="00EE2AD3" w:rsidP="00EE2AD3">
      <w:pPr>
        <w:ind w:left="720"/>
        <w:jc w:val="center"/>
        <w:rPr>
          <w:i/>
          <w:iCs/>
          <w:sz w:val="18"/>
          <w:szCs w:val="18"/>
        </w:rPr>
      </w:pPr>
      <w:bookmarkStart w:id="144" w:name="_Toc218276794"/>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57</w:t>
      </w:r>
      <w:r w:rsidRPr="009A5451">
        <w:rPr>
          <w:i/>
          <w:iCs/>
          <w:sz w:val="18"/>
          <w:szCs w:val="18"/>
        </w:rPr>
        <w:fldChar w:fldCharType="end"/>
      </w:r>
      <w:r>
        <w:rPr>
          <w:i/>
          <w:iCs/>
          <w:sz w:val="18"/>
          <w:szCs w:val="18"/>
        </w:rPr>
        <w:t xml:space="preserve"> Hasil Visual</w:t>
      </w:r>
      <w:bookmarkEnd w:id="144"/>
    </w:p>
    <w:p w14:paraId="439D7500" w14:textId="67C29F0C" w:rsidR="005855FF" w:rsidRPr="00294B8D" w:rsidRDefault="00294B8D" w:rsidP="00294B8D">
      <w:pPr>
        <w:ind w:left="720" w:firstLine="720"/>
        <w:jc w:val="both"/>
      </w:pPr>
      <w:r w:rsidRPr="00294B8D">
        <w:rPr>
          <w:i/>
          <w:iCs/>
        </w:rPr>
        <w:t>Visualisasi ini merangkum riwayat keputusan yang telah dikeluarkan oleh sistem dari total 20 rekomendasi yang ada.</w:t>
      </w:r>
    </w:p>
    <w:p w14:paraId="5E93CA2D" w14:textId="0B31DA7D" w:rsidR="65CC8DD4" w:rsidRDefault="65CC8DD4" w:rsidP="65CC8DD4">
      <w:pPr>
        <w:ind w:left="720"/>
        <w:jc w:val="center"/>
      </w:pPr>
      <w:r>
        <w:rPr>
          <w:noProof/>
        </w:rPr>
        <w:drawing>
          <wp:inline distT="0" distB="0" distL="0" distR="0" wp14:anchorId="4D8831D9" wp14:editId="58218A30">
            <wp:extent cx="4544059" cy="1171739"/>
            <wp:effectExtent l="0" t="0" r="0" b="0"/>
            <wp:docPr id="16928903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0372" name="Picture 1692890372"/>
                    <pic:cNvPicPr/>
                  </pic:nvPicPr>
                  <pic:blipFill>
                    <a:blip r:embed="rId67">
                      <a:extLst>
                        <a:ext uri="{28A0092B-C50C-407E-A947-70E740481C1C}">
                          <a14:useLocalDpi xmlns:a14="http://schemas.microsoft.com/office/drawing/2010/main"/>
                        </a:ext>
                      </a:extLst>
                    </a:blip>
                    <a:stretch>
                      <a:fillRect/>
                    </a:stretch>
                  </pic:blipFill>
                  <pic:spPr>
                    <a:xfrm>
                      <a:off x="0" y="0"/>
                      <a:ext cx="4544059" cy="1171739"/>
                    </a:xfrm>
                    <a:prstGeom prst="rect">
                      <a:avLst/>
                    </a:prstGeom>
                  </pic:spPr>
                </pic:pic>
              </a:graphicData>
            </a:graphic>
          </wp:inline>
        </w:drawing>
      </w:r>
    </w:p>
    <w:p w14:paraId="256CF862" w14:textId="67733192" w:rsidR="00EE2AD3" w:rsidRDefault="00EE2AD3" w:rsidP="00EE2AD3">
      <w:pPr>
        <w:ind w:left="720"/>
        <w:jc w:val="center"/>
      </w:pPr>
      <w:bookmarkStart w:id="145" w:name="_Toc218276795"/>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58</w:t>
      </w:r>
      <w:r w:rsidRPr="009A5451">
        <w:rPr>
          <w:i/>
          <w:iCs/>
          <w:sz w:val="18"/>
          <w:szCs w:val="18"/>
        </w:rPr>
        <w:fldChar w:fldCharType="end"/>
      </w:r>
      <w:r>
        <w:rPr>
          <w:i/>
          <w:iCs/>
          <w:sz w:val="18"/>
          <w:szCs w:val="18"/>
        </w:rPr>
        <w:t xml:space="preserve"> Query SQL</w:t>
      </w:r>
      <w:bookmarkEnd w:id="145"/>
    </w:p>
    <w:p w14:paraId="3C9B7E52" w14:textId="461CFC56" w:rsidR="65CC8DD4" w:rsidRDefault="532369AF" w:rsidP="65CC8DD4">
      <w:pPr>
        <w:ind w:left="720"/>
        <w:jc w:val="center"/>
      </w:pPr>
      <w:r>
        <w:rPr>
          <w:noProof/>
        </w:rPr>
        <w:lastRenderedPageBreak/>
        <w:drawing>
          <wp:inline distT="0" distB="0" distL="0" distR="0" wp14:anchorId="08010A6F" wp14:editId="29F94DFB">
            <wp:extent cx="4725060" cy="3315163"/>
            <wp:effectExtent l="0" t="0" r="0" b="0"/>
            <wp:docPr id="1581579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7998" name="Picture 158157998"/>
                    <pic:cNvPicPr/>
                  </pic:nvPicPr>
                  <pic:blipFill>
                    <a:blip r:embed="rId68">
                      <a:extLst>
                        <a:ext uri="{28A0092B-C50C-407E-A947-70E740481C1C}">
                          <a14:useLocalDpi xmlns:a14="http://schemas.microsoft.com/office/drawing/2010/main"/>
                        </a:ext>
                      </a:extLst>
                    </a:blip>
                    <a:stretch>
                      <a:fillRect/>
                    </a:stretch>
                  </pic:blipFill>
                  <pic:spPr>
                    <a:xfrm>
                      <a:off x="0" y="0"/>
                      <a:ext cx="4725060" cy="3315163"/>
                    </a:xfrm>
                    <a:prstGeom prst="rect">
                      <a:avLst/>
                    </a:prstGeom>
                  </pic:spPr>
                </pic:pic>
              </a:graphicData>
            </a:graphic>
          </wp:inline>
        </w:drawing>
      </w:r>
    </w:p>
    <w:p w14:paraId="031FDDC0" w14:textId="1D149AEA" w:rsidR="1C2F27BA" w:rsidRPr="00895C64" w:rsidRDefault="00EE2AD3" w:rsidP="00895C64">
      <w:pPr>
        <w:ind w:left="720"/>
        <w:jc w:val="center"/>
        <w:rPr>
          <w:i/>
          <w:iCs/>
          <w:sz w:val="18"/>
          <w:szCs w:val="18"/>
        </w:rPr>
      </w:pPr>
      <w:bookmarkStart w:id="146" w:name="_Toc218276796"/>
      <w:r w:rsidRPr="009A5451">
        <w:rPr>
          <w:i/>
          <w:iCs/>
          <w:sz w:val="18"/>
          <w:szCs w:val="18"/>
        </w:rPr>
        <w:t>Gambar 3.</w:t>
      </w:r>
      <w:r w:rsidRPr="009A5451">
        <w:rPr>
          <w:i/>
          <w:iCs/>
          <w:sz w:val="18"/>
          <w:szCs w:val="18"/>
        </w:rPr>
        <w:fldChar w:fldCharType="begin"/>
      </w:r>
      <w:r w:rsidRPr="009A5451">
        <w:rPr>
          <w:i/>
          <w:iCs/>
          <w:sz w:val="18"/>
          <w:szCs w:val="18"/>
        </w:rPr>
        <w:instrText xml:space="preserve"> SEQ Gambar \* ARABIC </w:instrText>
      </w:r>
      <w:r w:rsidRPr="009A5451">
        <w:rPr>
          <w:i/>
          <w:iCs/>
          <w:sz w:val="18"/>
          <w:szCs w:val="18"/>
        </w:rPr>
        <w:fldChar w:fldCharType="separate"/>
      </w:r>
      <w:r w:rsidR="00293190">
        <w:rPr>
          <w:i/>
          <w:iCs/>
          <w:noProof/>
          <w:sz w:val="18"/>
          <w:szCs w:val="18"/>
        </w:rPr>
        <w:t>59</w:t>
      </w:r>
      <w:r w:rsidRPr="009A5451">
        <w:rPr>
          <w:i/>
          <w:iCs/>
          <w:sz w:val="18"/>
          <w:szCs w:val="18"/>
        </w:rPr>
        <w:fldChar w:fldCharType="end"/>
      </w:r>
      <w:r>
        <w:rPr>
          <w:i/>
          <w:iCs/>
          <w:sz w:val="18"/>
          <w:szCs w:val="18"/>
        </w:rPr>
        <w:t xml:space="preserve"> Hasil Visual</w:t>
      </w:r>
      <w:bookmarkEnd w:id="146"/>
    </w:p>
    <w:p w14:paraId="5A6FF70D" w14:textId="52EAA183" w:rsidR="1C2F27BA" w:rsidRDefault="1C2F27BA" w:rsidP="1C2F27BA">
      <w:pPr>
        <w:ind w:left="720"/>
        <w:jc w:val="both"/>
      </w:pPr>
    </w:p>
    <w:p w14:paraId="115EB02D" w14:textId="153CBD86" w:rsidR="00160C44" w:rsidRDefault="00160C44" w:rsidP="553B8547">
      <w:pPr>
        <w:ind w:left="720"/>
        <w:jc w:val="both"/>
      </w:pPr>
      <w:bookmarkStart w:id="147" w:name="_Toc217252336"/>
    </w:p>
    <w:p w14:paraId="49BE663B" w14:textId="61A85921" w:rsidR="003A5D9B" w:rsidRDefault="003A5D9B" w:rsidP="553B8547">
      <w:pPr>
        <w:rPr>
          <w:rFonts w:ascii="Times New Roman" w:hAnsi="Times New Roman" w:cs="Times New Roman"/>
        </w:rPr>
      </w:pPr>
    </w:p>
    <w:p w14:paraId="34F36913" w14:textId="225FC97F" w:rsidR="004B5A2F" w:rsidRPr="000E15AD" w:rsidRDefault="004B5A2F" w:rsidP="00160C44">
      <w:pPr>
        <w:rPr>
          <w:rFonts w:ascii="Times New Roman" w:hAnsi="Times New Roman" w:cs="Times New Roman"/>
        </w:rPr>
      </w:pPr>
      <w:r>
        <w:rPr>
          <w:rFonts w:ascii="Times New Roman" w:hAnsi="Times New Roman" w:cs="Times New Roman"/>
        </w:rPr>
        <w:br w:type="page"/>
      </w:r>
    </w:p>
    <w:p w14:paraId="5FD7913A" w14:textId="35BFE136" w:rsidR="004367A4" w:rsidRPr="00FA0B7C" w:rsidRDefault="004367A4" w:rsidP="43DFE323">
      <w:pPr>
        <w:pStyle w:val="Heading1"/>
        <w:jc w:val="center"/>
        <w:rPr>
          <w:rFonts w:asciiTheme="minorHAnsi" w:hAnsiTheme="minorHAnsi"/>
        </w:rPr>
      </w:pPr>
      <w:bookmarkStart w:id="148" w:name="_Toc217252339"/>
      <w:bookmarkStart w:id="149" w:name="_Toc218276659"/>
      <w:bookmarkEnd w:id="147"/>
      <w:r w:rsidRPr="00FA0B7C">
        <w:rPr>
          <w:rFonts w:asciiTheme="minorHAnsi" w:hAnsiTheme="minorHAnsi"/>
        </w:rPr>
        <w:lastRenderedPageBreak/>
        <w:t>BAB IV</w:t>
      </w:r>
      <w:bookmarkEnd w:id="148"/>
      <w:bookmarkEnd w:id="149"/>
    </w:p>
    <w:p w14:paraId="46E32B98" w14:textId="2C2E4A20" w:rsidR="004367A4" w:rsidRPr="002429E1" w:rsidRDefault="002E7003" w:rsidP="43DFE323">
      <w:pPr>
        <w:pStyle w:val="Heading2"/>
        <w:numPr>
          <w:ilvl w:val="1"/>
          <w:numId w:val="14"/>
        </w:numPr>
        <w:ind w:left="0" w:firstLine="0"/>
      </w:pPr>
      <w:bookmarkStart w:id="150" w:name="_Toc217252340"/>
      <w:bookmarkStart w:id="151" w:name="_Toc218276660"/>
      <w:r>
        <w:t xml:space="preserve">Persiapan </w:t>
      </w:r>
      <w:r w:rsidR="7D78E332">
        <w:t>Lingkungan</w:t>
      </w:r>
      <w:r w:rsidR="2384E27C">
        <w:t xml:space="preserve"> </w:t>
      </w:r>
      <w:r>
        <w:t>Sistem</w:t>
      </w:r>
      <w:bookmarkEnd w:id="150"/>
      <w:bookmarkEnd w:id="151"/>
    </w:p>
    <w:p w14:paraId="47B8FD09" w14:textId="0942A1B6" w:rsidR="000E296F" w:rsidRPr="000E296F" w:rsidRDefault="24B59F71" w:rsidP="098B00DD">
      <w:pPr>
        <w:jc w:val="both"/>
      </w:pPr>
      <w:r>
        <w:t>Tahap awal dalam penggunaan sistem Smart Hygiene Decision Support System adalah melakukan persiapan lingkungan eksekusi. Seluruh komponen sistem dibangun menggunakan pendekatan containerization untuk memastikan konsistensi lingkungan dan kemudahan replikasi pada perangkat lain. Seluruh layanan dikonfigurasi dan dikelola menggunakan Docker dan Docker Compose.</w:t>
      </w:r>
    </w:p>
    <w:p w14:paraId="3D7252AC" w14:textId="1F71871B" w:rsidR="000E296F" w:rsidRPr="000E296F" w:rsidRDefault="24B59F71" w:rsidP="098B00DD">
      <w:pPr>
        <w:jc w:val="both"/>
      </w:pPr>
      <w:r>
        <w:t>Pengguna diwajibkan memastikan bahwa perangkat telah terpasang perangkat lunak Docker Engine dan Docker Compose. Sistem operasi yang digunakan tidak menjadi batasan selama mendukung virtualisasi kontainer, seperti Windows, Linux, maupun macOS.</w:t>
      </w:r>
    </w:p>
    <w:p w14:paraId="6C92FCD9" w14:textId="0A2303CA" w:rsidR="000E296F" w:rsidRPr="000E296F" w:rsidRDefault="24B59F71" w:rsidP="098B00DD">
      <w:pPr>
        <w:jc w:val="both"/>
      </w:pPr>
      <w:r>
        <w:t>Seluruh source code sistem disimpan dalam satu repositori GitHub yang mencakup konfigurasi infrastruktur, skrip pemrosesan data, serta definisi pipeline orkestrasi. Proses persiapan sistem dimulai dengan melakukan kloning repositori proyek ke dalam direktori lokal pengguna.</w:t>
      </w:r>
    </w:p>
    <w:p w14:paraId="2B2E503B" w14:textId="55F96B89" w:rsidR="000E296F" w:rsidRPr="000E296F" w:rsidRDefault="7CDA7CC2" w:rsidP="000E296F">
      <w:pPr>
        <w:rPr>
          <w:b/>
        </w:rPr>
      </w:pPr>
      <w:r w:rsidRPr="098B00DD">
        <w:rPr>
          <w:b/>
          <w:bCs/>
        </w:rPr>
        <w:t>Perintah kloning repositori:</w:t>
      </w:r>
    </w:p>
    <w:p w14:paraId="7377950A" w14:textId="45ECB11D" w:rsidR="0004001D" w:rsidRPr="0004001D" w:rsidRDefault="0004001D" w:rsidP="0004001D">
      <w:pPr>
        <w:pStyle w:val="Caption"/>
        <w:jc w:val="center"/>
        <w:rPr>
          <w:b w:val="0"/>
          <w:bCs w:val="0"/>
          <w:i/>
          <w:iCs/>
          <w:color w:val="auto"/>
        </w:rPr>
      </w:pPr>
      <w:bookmarkStart w:id="152" w:name="_Toc218276852"/>
      <w:r w:rsidRPr="00ED5848">
        <w:rPr>
          <w:b w:val="0"/>
          <w:bCs w:val="0"/>
          <w:i/>
          <w:iCs/>
          <w:color w:val="auto"/>
        </w:rPr>
        <w:t xml:space="preserve">Tabel </w:t>
      </w:r>
      <w:r>
        <w:rPr>
          <w:b w:val="0"/>
          <w:bCs w:val="0"/>
          <w:i/>
          <w:iCs/>
          <w:color w:val="auto"/>
        </w:rPr>
        <w:t>4.</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12</w:t>
      </w:r>
      <w:r w:rsidRPr="00ED5848">
        <w:rPr>
          <w:b w:val="0"/>
          <w:bCs w:val="0"/>
          <w:i/>
          <w:iCs/>
          <w:color w:val="auto"/>
        </w:rPr>
        <w:fldChar w:fldCharType="end"/>
      </w:r>
      <w:r w:rsidRPr="00ED5848">
        <w:rPr>
          <w:b w:val="0"/>
          <w:bCs w:val="0"/>
          <w:i/>
          <w:iCs/>
          <w:color w:val="auto"/>
        </w:rPr>
        <w:t xml:space="preserve"> </w:t>
      </w:r>
      <w:r w:rsidR="00D22B29">
        <w:rPr>
          <w:b w:val="0"/>
          <w:bCs w:val="0"/>
          <w:i/>
          <w:iCs/>
          <w:color w:val="auto"/>
        </w:rPr>
        <w:t>Perintah</w:t>
      </w:r>
      <w:r>
        <w:rPr>
          <w:b w:val="0"/>
          <w:bCs w:val="0"/>
          <w:i/>
          <w:iCs/>
          <w:color w:val="auto"/>
        </w:rPr>
        <w:t xml:space="preserve"> Kloning </w:t>
      </w:r>
      <w:r w:rsidR="00D22B29">
        <w:rPr>
          <w:b w:val="0"/>
          <w:bCs w:val="0"/>
          <w:i/>
          <w:iCs/>
          <w:color w:val="auto"/>
        </w:rPr>
        <w:t>Repositori</w:t>
      </w:r>
      <w:bookmarkEnd w:id="152"/>
    </w:p>
    <w:tbl>
      <w:tblPr>
        <w:tblStyle w:val="TableGrid"/>
        <w:tblW w:w="0" w:type="auto"/>
        <w:tblLook w:val="06A0" w:firstRow="1" w:lastRow="0" w:firstColumn="1" w:lastColumn="0" w:noHBand="1" w:noVBand="1"/>
      </w:tblPr>
      <w:tblGrid>
        <w:gridCol w:w="9060"/>
      </w:tblGrid>
      <w:tr w:rsidR="098B00DD" w14:paraId="3447D525" w14:textId="77777777" w:rsidTr="098B00DD">
        <w:trPr>
          <w:trHeight w:val="300"/>
        </w:trPr>
        <w:tc>
          <w:tcPr>
            <w:tcW w:w="9060" w:type="dxa"/>
          </w:tcPr>
          <w:p w14:paraId="1A987150" w14:textId="7C65BD42" w:rsidR="098B00DD" w:rsidRPr="00297E83" w:rsidRDefault="00297E83" w:rsidP="098B00DD">
            <w:pPr>
              <w:rPr>
                <w:rFonts w:ascii="Courier New" w:hAnsi="Courier New" w:cs="Courier New"/>
              </w:rPr>
            </w:pPr>
            <w:r w:rsidRPr="00297E83">
              <w:rPr>
                <w:rFonts w:ascii="Courier New" w:hAnsi="Courier New" w:cs="Courier New"/>
              </w:rPr>
              <w:t>git clone https://github.com/Andra-Braputra/data-lakehouse-hygiene.git</w:t>
            </w:r>
          </w:p>
        </w:tc>
      </w:tr>
    </w:tbl>
    <w:p w14:paraId="21C82480" w14:textId="4E60D207" w:rsidR="00042EE3" w:rsidRDefault="00042EE3" w:rsidP="00042EE3">
      <w:r>
        <w:t xml:space="preserve">Setelah repositori berhasil diunduh, struktur direktori proyek akan menampilkan folder utama seperti dags, scripts, data, serta berkas </w:t>
      </w:r>
      <w:r w:rsidRPr="00042EE3">
        <w:rPr>
          <w:rFonts w:ascii="Courier New" w:hAnsi="Courier New" w:cs="Courier New"/>
        </w:rPr>
        <w:t>docker-compose.yml</w:t>
      </w:r>
      <w:r>
        <w:t xml:space="preserve"> yang menjadi pusat konfigurasi layanan.</w:t>
      </w:r>
    </w:p>
    <w:p w14:paraId="0572B78B" w14:textId="3820236D" w:rsidR="098B00DD" w:rsidRDefault="000C74F7" w:rsidP="000C74F7">
      <w:pPr>
        <w:jc w:val="center"/>
      </w:pPr>
      <w:r w:rsidRPr="000C74F7">
        <w:rPr>
          <w:noProof/>
        </w:rPr>
        <w:drawing>
          <wp:inline distT="0" distB="0" distL="0" distR="0" wp14:anchorId="43FBCEE9" wp14:editId="420AA01F">
            <wp:extent cx="2017988" cy="385156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24142" cy="3863309"/>
                    </a:xfrm>
                    <a:prstGeom prst="rect">
                      <a:avLst/>
                    </a:prstGeom>
                  </pic:spPr>
                </pic:pic>
              </a:graphicData>
            </a:graphic>
          </wp:inline>
        </w:drawing>
      </w:r>
    </w:p>
    <w:p w14:paraId="59029690" w14:textId="17857B3D" w:rsidR="098B00DD" w:rsidRPr="00124D7F" w:rsidRDefault="00124D7F" w:rsidP="00124D7F">
      <w:pPr>
        <w:pStyle w:val="Caption"/>
        <w:jc w:val="center"/>
        <w:rPr>
          <w:rFonts w:ascii="Cambria" w:eastAsia="Cambria" w:hAnsi="Cambria" w:cs="Cambria"/>
          <w:b w:val="0"/>
          <w:i/>
          <w:color w:val="auto"/>
        </w:rPr>
      </w:pPr>
      <w:bookmarkStart w:id="153" w:name="_Toc218276797"/>
      <w:r w:rsidRPr="00C605AF">
        <w:rPr>
          <w:b w:val="0"/>
          <w:bCs w:val="0"/>
          <w:i/>
          <w:iCs/>
          <w:color w:val="auto"/>
        </w:rPr>
        <w:t xml:space="preserve">Gambar </w:t>
      </w:r>
      <w:r w:rsidR="00B05407">
        <w:rPr>
          <w:b w:val="0"/>
          <w:bCs w:val="0"/>
          <w:i/>
          <w:iCs/>
          <w:color w:val="auto"/>
        </w:rPr>
        <w:t>4</w:t>
      </w:r>
      <w:r>
        <w:rPr>
          <w:b w:val="0"/>
          <w:bCs w:val="0"/>
          <w:i/>
          <w:iCs/>
          <w:color w:val="auto"/>
        </w:rPr>
        <w:t>.</w:t>
      </w:r>
      <w:r w:rsidRPr="00C605AF">
        <w:rPr>
          <w:b w:val="0"/>
          <w:bCs w:val="0"/>
          <w:i/>
          <w:iCs/>
          <w:color w:val="auto"/>
        </w:rPr>
        <w:fldChar w:fldCharType="begin"/>
      </w:r>
      <w:r w:rsidRPr="00C605AF">
        <w:rPr>
          <w:b w:val="0"/>
          <w:bCs w:val="0"/>
          <w:i/>
          <w:iCs/>
          <w:color w:val="auto"/>
        </w:rPr>
        <w:instrText xml:space="preserve"> SEQ Gambar \* ARABIC </w:instrText>
      </w:r>
      <w:r w:rsidRPr="00C605AF">
        <w:rPr>
          <w:b w:val="0"/>
          <w:bCs w:val="0"/>
          <w:i/>
          <w:iCs/>
          <w:color w:val="auto"/>
        </w:rPr>
        <w:fldChar w:fldCharType="separate"/>
      </w:r>
      <w:r w:rsidR="00293190">
        <w:rPr>
          <w:b w:val="0"/>
          <w:bCs w:val="0"/>
          <w:i/>
          <w:iCs/>
          <w:noProof/>
          <w:color w:val="auto"/>
        </w:rPr>
        <w:t>60</w:t>
      </w:r>
      <w:r w:rsidRPr="00C605AF">
        <w:rPr>
          <w:b w:val="0"/>
          <w:bCs w:val="0"/>
          <w:i/>
          <w:iCs/>
          <w:color w:val="auto"/>
        </w:rPr>
        <w:fldChar w:fldCharType="end"/>
      </w:r>
      <w:r>
        <w:rPr>
          <w:b w:val="0"/>
          <w:bCs w:val="0"/>
          <w:i/>
          <w:iCs/>
          <w:color w:val="auto"/>
        </w:rPr>
        <w:t xml:space="preserve"> </w:t>
      </w:r>
      <w:r w:rsidR="00B05407">
        <w:rPr>
          <w:b w:val="0"/>
          <w:bCs w:val="0"/>
          <w:i/>
          <w:iCs/>
          <w:color w:val="auto"/>
        </w:rPr>
        <w:t>Struktur Direktori Project</w:t>
      </w:r>
      <w:bookmarkEnd w:id="153"/>
    </w:p>
    <w:p w14:paraId="7541071D" w14:textId="032E6027" w:rsidR="002E7003" w:rsidRPr="002429E1" w:rsidRDefault="00867EE0" w:rsidP="43DFE323">
      <w:pPr>
        <w:pStyle w:val="Heading2"/>
        <w:numPr>
          <w:ilvl w:val="1"/>
          <w:numId w:val="14"/>
        </w:numPr>
        <w:ind w:left="0" w:firstLine="0"/>
      </w:pPr>
      <w:bookmarkStart w:id="154" w:name="_Toc217252341"/>
      <w:bookmarkStart w:id="155" w:name="_Toc218276661"/>
      <w:r>
        <w:lastRenderedPageBreak/>
        <w:t>Inisialisasi dan Menjalankan Infrastruktur Sistem</w:t>
      </w:r>
      <w:bookmarkEnd w:id="154"/>
      <w:bookmarkEnd w:id="155"/>
    </w:p>
    <w:p w14:paraId="71D0F5ED" w14:textId="3192270E" w:rsidR="000E296F" w:rsidRDefault="00F409C5" w:rsidP="00F409C5">
      <w:pPr>
        <w:jc w:val="both"/>
      </w:pPr>
      <w:r w:rsidRPr="00F409C5">
        <w:t>Setelah persiapan direktori selesai, langkah berikutnya adalah menjalankan seluruh layanan sistem secara bersamaan. Proses ini dilakukan menggunakan Docker Compose yang akan membangun dan menjalankan container Apache Airflow, MinIO, PostgreSQL (Neon-compatible), dan Metabase.</w:t>
      </w:r>
    </w:p>
    <w:p w14:paraId="771DAB74" w14:textId="66AD80CA" w:rsidR="00F409C5" w:rsidRDefault="00F409C5" w:rsidP="00F409C5">
      <w:pPr>
        <w:jc w:val="both"/>
        <w:rPr>
          <w:b/>
          <w:bCs/>
        </w:rPr>
      </w:pPr>
      <w:r w:rsidRPr="00F409C5">
        <w:rPr>
          <w:b/>
          <w:bCs/>
        </w:rPr>
        <w:t>Perintah berikut digunakan untuk menjalankan sistem:</w:t>
      </w:r>
    </w:p>
    <w:p w14:paraId="2A67C6FC" w14:textId="228E0672" w:rsidR="00D22B29" w:rsidRPr="00D22B29" w:rsidRDefault="00D22B29" w:rsidP="00D22B29">
      <w:pPr>
        <w:pStyle w:val="Caption"/>
        <w:jc w:val="center"/>
        <w:rPr>
          <w:b w:val="0"/>
          <w:bCs w:val="0"/>
          <w:i/>
          <w:iCs/>
          <w:color w:val="auto"/>
        </w:rPr>
      </w:pPr>
      <w:bookmarkStart w:id="156" w:name="_Toc218276853"/>
      <w:r w:rsidRPr="00ED5848">
        <w:rPr>
          <w:b w:val="0"/>
          <w:bCs w:val="0"/>
          <w:i/>
          <w:iCs/>
          <w:color w:val="auto"/>
        </w:rPr>
        <w:t xml:space="preserve">Tabel </w:t>
      </w:r>
      <w:r>
        <w:rPr>
          <w:b w:val="0"/>
          <w:bCs w:val="0"/>
          <w:i/>
          <w:iCs/>
          <w:color w:val="auto"/>
        </w:rPr>
        <w:t>4.</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13</w:t>
      </w:r>
      <w:r w:rsidRPr="00ED5848">
        <w:rPr>
          <w:b w:val="0"/>
          <w:bCs w:val="0"/>
          <w:i/>
          <w:iCs/>
          <w:color w:val="auto"/>
        </w:rPr>
        <w:fldChar w:fldCharType="end"/>
      </w:r>
      <w:r w:rsidRPr="00ED5848">
        <w:rPr>
          <w:b w:val="0"/>
          <w:bCs w:val="0"/>
          <w:i/>
          <w:iCs/>
          <w:color w:val="auto"/>
        </w:rPr>
        <w:t xml:space="preserve"> </w:t>
      </w:r>
      <w:r>
        <w:rPr>
          <w:b w:val="0"/>
          <w:bCs w:val="0"/>
          <w:i/>
          <w:iCs/>
          <w:color w:val="auto"/>
        </w:rPr>
        <w:t>Perintah Untuk Menjalankan Sistem</w:t>
      </w:r>
      <w:bookmarkEnd w:id="156"/>
    </w:p>
    <w:tbl>
      <w:tblPr>
        <w:tblStyle w:val="TableGrid"/>
        <w:tblW w:w="0" w:type="auto"/>
        <w:tblLook w:val="04A0" w:firstRow="1" w:lastRow="0" w:firstColumn="1" w:lastColumn="0" w:noHBand="0" w:noVBand="1"/>
      </w:tblPr>
      <w:tblGrid>
        <w:gridCol w:w="9062"/>
      </w:tblGrid>
      <w:tr w:rsidR="00CD3AA3" w14:paraId="18483E71" w14:textId="77777777" w:rsidTr="00CD3AA3">
        <w:tc>
          <w:tcPr>
            <w:tcW w:w="9062" w:type="dxa"/>
          </w:tcPr>
          <w:p w14:paraId="7ADA003E" w14:textId="44217988" w:rsidR="00CD3AA3" w:rsidRPr="00CD3AA3" w:rsidRDefault="00CD3AA3" w:rsidP="00F409C5">
            <w:pPr>
              <w:jc w:val="both"/>
              <w:rPr>
                <w:rFonts w:ascii="Courier New" w:hAnsi="Courier New" w:cs="Courier New"/>
              </w:rPr>
            </w:pPr>
            <w:r w:rsidRPr="00CD3AA3">
              <w:rPr>
                <w:rFonts w:ascii="Courier New" w:hAnsi="Courier New" w:cs="Courier New"/>
              </w:rPr>
              <w:t>docker compose up -d</w:t>
            </w:r>
          </w:p>
        </w:tc>
      </w:tr>
    </w:tbl>
    <w:p w14:paraId="1A155136" w14:textId="3D29AA7E" w:rsidR="00F409C5" w:rsidRDefault="00CD3AA3" w:rsidP="00F409C5">
      <w:pPr>
        <w:jc w:val="both"/>
      </w:pPr>
      <w:r w:rsidRPr="00CD3AA3">
        <w:t>Perintah tersebut akan mengeksekusi seluruh layanan dalam mode background. Pengguna dapat memverifikasi status layanan melalui Docker Desktop atau menggunakan perintah terminal untuk memastikan seluruh container berada dalam kondisi berjalan (running).</w:t>
      </w:r>
    </w:p>
    <w:p w14:paraId="0F0D0AA8" w14:textId="125DB95F" w:rsidR="00513481" w:rsidRDefault="00513481" w:rsidP="00513481">
      <w:pPr>
        <w:jc w:val="both"/>
      </w:pPr>
      <w:r>
        <w:t>Layanan utama yang harus aktif meliputi:</w:t>
      </w:r>
    </w:p>
    <w:p w14:paraId="7CDBBCC0" w14:textId="4C771149" w:rsidR="00513481" w:rsidRDefault="00513481" w:rsidP="00DA73AE">
      <w:pPr>
        <w:pStyle w:val="ListParagraph"/>
        <w:numPr>
          <w:ilvl w:val="0"/>
          <w:numId w:val="17"/>
        </w:numPr>
        <w:jc w:val="both"/>
      </w:pPr>
      <w:r>
        <w:t>Airflow Webserver dan Scheduler</w:t>
      </w:r>
    </w:p>
    <w:p w14:paraId="33C07CF3" w14:textId="7D3A568E" w:rsidR="00513481" w:rsidRDefault="00513481" w:rsidP="00DA73AE">
      <w:pPr>
        <w:pStyle w:val="ListParagraph"/>
        <w:numPr>
          <w:ilvl w:val="0"/>
          <w:numId w:val="17"/>
        </w:numPr>
        <w:jc w:val="both"/>
      </w:pPr>
      <w:r>
        <w:t>MinIO Object Storage</w:t>
      </w:r>
    </w:p>
    <w:p w14:paraId="0E437A7F" w14:textId="008FE190" w:rsidR="00513481" w:rsidRDefault="00513481" w:rsidP="00DA73AE">
      <w:pPr>
        <w:pStyle w:val="ListParagraph"/>
        <w:numPr>
          <w:ilvl w:val="0"/>
          <w:numId w:val="17"/>
        </w:numPr>
        <w:jc w:val="both"/>
      </w:pPr>
      <w:r>
        <w:t>PostgreSQL</w:t>
      </w:r>
    </w:p>
    <w:p w14:paraId="3523D596" w14:textId="6A5FF616" w:rsidR="00513481" w:rsidRDefault="00513481" w:rsidP="00DA73AE">
      <w:pPr>
        <w:pStyle w:val="ListParagraph"/>
        <w:numPr>
          <w:ilvl w:val="0"/>
          <w:numId w:val="17"/>
        </w:numPr>
        <w:jc w:val="both"/>
      </w:pPr>
      <w:r>
        <w:t>Metabase</w:t>
      </w:r>
    </w:p>
    <w:p w14:paraId="44E293AB" w14:textId="3283F75A" w:rsidR="00513481" w:rsidRPr="00F409C5" w:rsidRDefault="00513481" w:rsidP="00513481">
      <w:pPr>
        <w:jc w:val="both"/>
      </w:pPr>
      <w:r>
        <w:t>Jika seluruh container berjalan dengan</w:t>
      </w:r>
      <w:r w:rsidR="00626F20">
        <w:t xml:space="preserve"> baik</w:t>
      </w:r>
      <w:r>
        <w:t>, maka sistem Data Lakehouse siap digunakan.</w:t>
      </w:r>
    </w:p>
    <w:p w14:paraId="29501F2D" w14:textId="6D44A8AC" w:rsidR="000B2AC2" w:rsidRPr="000E296F" w:rsidRDefault="00D95D3B" w:rsidP="00D95D3B">
      <w:pPr>
        <w:jc w:val="center"/>
      </w:pPr>
      <w:r w:rsidRPr="00D95D3B">
        <w:rPr>
          <w:noProof/>
        </w:rPr>
        <w:drawing>
          <wp:inline distT="0" distB="0" distL="0" distR="0" wp14:anchorId="7E07B5A8" wp14:editId="0107E9DD">
            <wp:extent cx="5188528" cy="27629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8577" cy="2773660"/>
                    </a:xfrm>
                    <a:prstGeom prst="rect">
                      <a:avLst/>
                    </a:prstGeom>
                  </pic:spPr>
                </pic:pic>
              </a:graphicData>
            </a:graphic>
          </wp:inline>
        </w:drawing>
      </w:r>
    </w:p>
    <w:p w14:paraId="128ADE37" w14:textId="74F7A2F4" w:rsidR="00DF37AA" w:rsidRPr="00DF37AA" w:rsidRDefault="00DF37AA" w:rsidP="00DF37AA">
      <w:pPr>
        <w:pStyle w:val="Caption"/>
        <w:jc w:val="center"/>
        <w:rPr>
          <w:rFonts w:ascii="Cambria" w:eastAsia="Cambria" w:hAnsi="Cambria" w:cs="Cambria"/>
          <w:b w:val="0"/>
          <w:bCs w:val="0"/>
          <w:i/>
          <w:iCs/>
          <w:color w:val="auto"/>
        </w:rPr>
      </w:pPr>
      <w:bookmarkStart w:id="157" w:name="_Toc218276798"/>
      <w:r w:rsidRPr="00C605AF">
        <w:rPr>
          <w:b w:val="0"/>
          <w:bCs w:val="0"/>
          <w:i/>
          <w:iCs/>
          <w:color w:val="auto"/>
        </w:rPr>
        <w:t xml:space="preserve">Gambar </w:t>
      </w:r>
      <w:r>
        <w:rPr>
          <w:b w:val="0"/>
          <w:bCs w:val="0"/>
          <w:i/>
          <w:iCs/>
          <w:color w:val="auto"/>
        </w:rPr>
        <w:t>4.</w:t>
      </w:r>
      <w:r w:rsidRPr="00C605AF">
        <w:rPr>
          <w:b w:val="0"/>
          <w:bCs w:val="0"/>
          <w:i/>
          <w:iCs/>
          <w:color w:val="auto"/>
        </w:rPr>
        <w:fldChar w:fldCharType="begin"/>
      </w:r>
      <w:r w:rsidRPr="00C605AF">
        <w:rPr>
          <w:b w:val="0"/>
          <w:bCs w:val="0"/>
          <w:i/>
          <w:iCs/>
          <w:color w:val="auto"/>
        </w:rPr>
        <w:instrText xml:space="preserve"> SEQ Gambar \* ARABIC </w:instrText>
      </w:r>
      <w:r w:rsidRPr="00C605AF">
        <w:rPr>
          <w:b w:val="0"/>
          <w:bCs w:val="0"/>
          <w:i/>
          <w:iCs/>
          <w:color w:val="auto"/>
        </w:rPr>
        <w:fldChar w:fldCharType="separate"/>
      </w:r>
      <w:r w:rsidR="00293190">
        <w:rPr>
          <w:b w:val="0"/>
          <w:bCs w:val="0"/>
          <w:i/>
          <w:iCs/>
          <w:noProof/>
          <w:color w:val="auto"/>
        </w:rPr>
        <w:t>61</w:t>
      </w:r>
      <w:r w:rsidRPr="00C605AF">
        <w:rPr>
          <w:b w:val="0"/>
          <w:bCs w:val="0"/>
          <w:i/>
          <w:iCs/>
          <w:color w:val="auto"/>
        </w:rPr>
        <w:fldChar w:fldCharType="end"/>
      </w:r>
      <w:r>
        <w:rPr>
          <w:b w:val="0"/>
          <w:bCs w:val="0"/>
          <w:i/>
          <w:iCs/>
          <w:color w:val="auto"/>
        </w:rPr>
        <w:t xml:space="preserve"> </w:t>
      </w:r>
      <w:r w:rsidR="00CD56B0">
        <w:rPr>
          <w:b w:val="0"/>
          <w:bCs w:val="0"/>
          <w:i/>
          <w:iCs/>
          <w:color w:val="auto"/>
        </w:rPr>
        <w:t>Container</w:t>
      </w:r>
      <w:r w:rsidR="00C615C9">
        <w:rPr>
          <w:b w:val="0"/>
          <w:bCs w:val="0"/>
          <w:i/>
          <w:iCs/>
          <w:color w:val="auto"/>
        </w:rPr>
        <w:t xml:space="preserve"> </w:t>
      </w:r>
      <w:r w:rsidR="00C615C9" w:rsidRPr="00C615C9">
        <w:rPr>
          <w:b w:val="0"/>
          <w:bCs w:val="0"/>
          <w:i/>
          <w:iCs/>
          <w:color w:val="auto"/>
        </w:rPr>
        <w:t>Apache Airflow, MinIO, PostgreSQL</w:t>
      </w:r>
      <w:bookmarkEnd w:id="157"/>
      <w:r w:rsidR="00C615C9">
        <w:rPr>
          <w:b w:val="0"/>
          <w:bCs w:val="0"/>
          <w:i/>
          <w:iCs/>
          <w:color w:val="auto"/>
        </w:rPr>
        <w:t xml:space="preserve"> </w:t>
      </w:r>
    </w:p>
    <w:p w14:paraId="7C9A6B31" w14:textId="4F914638" w:rsidR="002E7003" w:rsidRPr="002429E1" w:rsidRDefault="006629C0" w:rsidP="43DFE323">
      <w:pPr>
        <w:pStyle w:val="Heading2"/>
        <w:numPr>
          <w:ilvl w:val="1"/>
          <w:numId w:val="14"/>
        </w:numPr>
        <w:ind w:left="0" w:firstLine="0"/>
      </w:pPr>
      <w:bookmarkStart w:id="158" w:name="_Toc217252342"/>
      <w:bookmarkStart w:id="159" w:name="_Toc218276662"/>
      <w:r>
        <w:t>Konfigurasi Awal dan Akses Layanan</w:t>
      </w:r>
      <w:bookmarkEnd w:id="158"/>
      <w:bookmarkEnd w:id="159"/>
    </w:p>
    <w:p w14:paraId="27C9B18C" w14:textId="364517AE" w:rsidR="00ED561D" w:rsidRDefault="00ED561D" w:rsidP="00ED31B4">
      <w:pPr>
        <w:jc w:val="both"/>
      </w:pPr>
      <w:r>
        <w:t>Setelah seluruh layanan aktif, pengguna dapat mengakses masing-masing komponen sistem melalui browser dengan alamat berikut:</w:t>
      </w:r>
    </w:p>
    <w:p w14:paraId="2C12EE51" w14:textId="008AD531" w:rsidR="00ED561D" w:rsidRDefault="00ED561D" w:rsidP="00DA73AE">
      <w:pPr>
        <w:pStyle w:val="ListParagraph"/>
        <w:numPr>
          <w:ilvl w:val="0"/>
          <w:numId w:val="18"/>
        </w:numPr>
        <w:jc w:val="both"/>
      </w:pPr>
      <w:r>
        <w:t>Apache Airflow Web UI: digunakan untuk memantau dan mengeksekusi pipeline</w:t>
      </w:r>
    </w:p>
    <w:p w14:paraId="4F968603" w14:textId="02C94397" w:rsidR="00ED561D" w:rsidRDefault="00ED561D" w:rsidP="00DA73AE">
      <w:pPr>
        <w:pStyle w:val="ListParagraph"/>
        <w:numPr>
          <w:ilvl w:val="0"/>
          <w:numId w:val="18"/>
        </w:numPr>
        <w:jc w:val="both"/>
      </w:pPr>
      <w:r>
        <w:t>MinIO Console: digunakan untuk memverifikasi penyimpanan data pada raw, clean, dan curated zone</w:t>
      </w:r>
    </w:p>
    <w:p w14:paraId="0189C134" w14:textId="7E353E94" w:rsidR="00ED561D" w:rsidRDefault="00ED561D" w:rsidP="00DA73AE">
      <w:pPr>
        <w:pStyle w:val="ListParagraph"/>
        <w:numPr>
          <w:ilvl w:val="0"/>
          <w:numId w:val="18"/>
        </w:numPr>
        <w:jc w:val="both"/>
      </w:pPr>
      <w:r>
        <w:t>Metabase Dashboard: digunakan untuk melihat hasil visualisasi dan analisis preskriptif</w:t>
      </w:r>
    </w:p>
    <w:p w14:paraId="65506686" w14:textId="6177B9D7" w:rsidR="00ED561D" w:rsidRDefault="00ED561D" w:rsidP="00ED31B4">
      <w:pPr>
        <w:jc w:val="both"/>
      </w:pPr>
      <w:r>
        <w:lastRenderedPageBreak/>
        <w:t>Pada tahap ini, pengguna tidak perlu melakukan konfigurasi manual tambahan karena seluruh variabel lingkungan, kredensial, serta koneksi antar layanan telah didefinisikan di dalam berkas konfigurasi Docker.</w:t>
      </w:r>
    </w:p>
    <w:p w14:paraId="1D21E2A2" w14:textId="587A1967" w:rsidR="000E296F" w:rsidRDefault="00ED561D" w:rsidP="00ED31B4">
      <w:pPr>
        <w:jc w:val="both"/>
      </w:pPr>
      <w:r>
        <w:t>Validasi awal dapat dilakukan dengan memastikan bucket MinIO untuk raw, clean, dan curated zone telah tersedia serta database PostgreSQL telah terinisialisasi dengan benar.</w:t>
      </w:r>
    </w:p>
    <w:p w14:paraId="58DB6CDD" w14:textId="652DCEAD" w:rsidR="695DB828" w:rsidRDefault="695DB828" w:rsidP="695DB828">
      <w:pPr>
        <w:jc w:val="both"/>
      </w:pPr>
      <w:r>
        <w:t>Login ke Minio dengan :</w:t>
      </w:r>
    </w:p>
    <w:p w14:paraId="74FC10AC" w14:textId="1C825222" w:rsidR="695DB828" w:rsidRDefault="6402FE0E" w:rsidP="00DA73AE">
      <w:pPr>
        <w:pStyle w:val="ListParagraph"/>
        <w:numPr>
          <w:ilvl w:val="0"/>
          <w:numId w:val="20"/>
        </w:numPr>
        <w:jc w:val="both"/>
      </w:pPr>
      <w:r>
        <w:t>Username</w:t>
      </w:r>
      <w:r w:rsidR="695DB828">
        <w:t xml:space="preserve"> : minioadmin</w:t>
      </w:r>
    </w:p>
    <w:p w14:paraId="0BE4E064" w14:textId="5402CAB9" w:rsidR="6402FE0E" w:rsidRDefault="6402FE0E" w:rsidP="00DA73AE">
      <w:pPr>
        <w:pStyle w:val="ListParagraph"/>
        <w:numPr>
          <w:ilvl w:val="0"/>
          <w:numId w:val="20"/>
        </w:numPr>
        <w:jc w:val="both"/>
      </w:pPr>
      <w:r>
        <w:t>Password : minioadmin123</w:t>
      </w:r>
    </w:p>
    <w:p w14:paraId="7D93B0B5" w14:textId="2DABC51F" w:rsidR="00ED31B4" w:rsidRDefault="00D33203" w:rsidP="00D33203">
      <w:pPr>
        <w:jc w:val="center"/>
      </w:pPr>
      <w:r w:rsidRPr="00D33203">
        <w:rPr>
          <w:noProof/>
        </w:rPr>
        <w:drawing>
          <wp:inline distT="0" distB="0" distL="0" distR="0" wp14:anchorId="31B5FF9E" wp14:editId="0B0664F7">
            <wp:extent cx="4648200" cy="235433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4947" cy="2357748"/>
                    </a:xfrm>
                    <a:prstGeom prst="rect">
                      <a:avLst/>
                    </a:prstGeom>
                  </pic:spPr>
                </pic:pic>
              </a:graphicData>
            </a:graphic>
          </wp:inline>
        </w:drawing>
      </w:r>
    </w:p>
    <w:p w14:paraId="5E134975" w14:textId="01F95EF0" w:rsidR="00ED31B4" w:rsidRPr="00C615C9" w:rsidRDefault="00C615C9" w:rsidP="00C615C9">
      <w:pPr>
        <w:pStyle w:val="Caption"/>
        <w:jc w:val="center"/>
        <w:rPr>
          <w:rFonts w:ascii="Cambria" w:eastAsia="Cambria" w:hAnsi="Cambria" w:cs="Cambria"/>
          <w:b w:val="0"/>
          <w:i/>
          <w:color w:val="auto"/>
        </w:rPr>
      </w:pPr>
      <w:bookmarkStart w:id="160" w:name="_Toc218276799"/>
      <w:r w:rsidRPr="00C605AF">
        <w:rPr>
          <w:b w:val="0"/>
          <w:bCs w:val="0"/>
          <w:i/>
          <w:iCs/>
          <w:color w:val="auto"/>
        </w:rPr>
        <w:t xml:space="preserve">Gambar </w:t>
      </w:r>
      <w:r>
        <w:rPr>
          <w:b w:val="0"/>
          <w:bCs w:val="0"/>
          <w:i/>
          <w:iCs/>
          <w:color w:val="auto"/>
        </w:rPr>
        <w:t>4.</w:t>
      </w:r>
      <w:r w:rsidRPr="00C605AF">
        <w:rPr>
          <w:b w:val="0"/>
          <w:bCs w:val="0"/>
          <w:i/>
          <w:iCs/>
          <w:color w:val="auto"/>
        </w:rPr>
        <w:fldChar w:fldCharType="begin"/>
      </w:r>
      <w:r w:rsidRPr="00C605AF">
        <w:rPr>
          <w:b w:val="0"/>
          <w:bCs w:val="0"/>
          <w:i/>
          <w:iCs/>
          <w:color w:val="auto"/>
        </w:rPr>
        <w:instrText xml:space="preserve"> SEQ Gambar \* ARABIC </w:instrText>
      </w:r>
      <w:r w:rsidRPr="00C605AF">
        <w:rPr>
          <w:b w:val="0"/>
          <w:bCs w:val="0"/>
          <w:i/>
          <w:iCs/>
          <w:color w:val="auto"/>
        </w:rPr>
        <w:fldChar w:fldCharType="separate"/>
      </w:r>
      <w:r w:rsidR="00293190">
        <w:rPr>
          <w:b w:val="0"/>
          <w:bCs w:val="0"/>
          <w:i/>
          <w:iCs/>
          <w:noProof/>
          <w:color w:val="auto"/>
        </w:rPr>
        <w:t>62</w:t>
      </w:r>
      <w:r w:rsidRPr="00C605AF">
        <w:rPr>
          <w:b w:val="0"/>
          <w:bCs w:val="0"/>
          <w:i/>
          <w:iCs/>
          <w:color w:val="auto"/>
        </w:rPr>
        <w:fldChar w:fldCharType="end"/>
      </w:r>
      <w:r>
        <w:rPr>
          <w:b w:val="0"/>
          <w:bCs w:val="0"/>
          <w:i/>
          <w:iCs/>
          <w:color w:val="auto"/>
        </w:rPr>
        <w:t xml:space="preserve"> </w:t>
      </w:r>
      <w:r w:rsidR="00AE0B6D">
        <w:rPr>
          <w:b w:val="0"/>
          <w:bCs w:val="0"/>
          <w:i/>
          <w:iCs/>
          <w:color w:val="auto"/>
        </w:rPr>
        <w:t>Halaman Object Storage MinIO</w:t>
      </w:r>
      <w:bookmarkEnd w:id="160"/>
      <w:r>
        <w:rPr>
          <w:b w:val="0"/>
          <w:bCs w:val="0"/>
          <w:i/>
          <w:iCs/>
          <w:color w:val="auto"/>
        </w:rPr>
        <w:t xml:space="preserve"> </w:t>
      </w:r>
    </w:p>
    <w:p w14:paraId="2FC24FE4" w14:textId="6EC8EF88" w:rsidR="002E7003" w:rsidRPr="002429E1" w:rsidRDefault="007E11AA" w:rsidP="43DFE323">
      <w:pPr>
        <w:pStyle w:val="Heading2"/>
        <w:numPr>
          <w:ilvl w:val="1"/>
          <w:numId w:val="14"/>
        </w:numPr>
        <w:ind w:left="0" w:firstLine="0"/>
      </w:pPr>
      <w:bookmarkStart w:id="161" w:name="_Toc217252343"/>
      <w:bookmarkStart w:id="162" w:name="_Toc218276663"/>
      <w:r>
        <w:t>Eksekusi Pipeline Data Lakehouse</w:t>
      </w:r>
      <w:bookmarkEnd w:id="161"/>
      <w:bookmarkEnd w:id="162"/>
    </w:p>
    <w:p w14:paraId="5CA4D148" w14:textId="4C7FD6BE" w:rsidR="00A02455" w:rsidRDefault="00A02455" w:rsidP="00A02455">
      <w:pPr>
        <w:jc w:val="both"/>
      </w:pPr>
      <w:r>
        <w:t>Setelah sistem siap, proses analisis dimulai dengan menjalankan pipeline data lakehouse. Pipeline ini diorkestrasi menggunakan Apache Airflow dalam sebuah DAG bernama hygiene_lakehouse_pipeline.</w:t>
      </w:r>
    </w:p>
    <w:p w14:paraId="5353AE68" w14:textId="145D4844" w:rsidR="00A02455" w:rsidRDefault="00A02455" w:rsidP="00A02455">
      <w:pPr>
        <w:jc w:val="both"/>
      </w:pPr>
      <w:r>
        <w:t>Pengguna dapat menjalankan pipeline secara manual melalui antarmuka Airflow dengan menekan tombol Trigger DAG. Setelah DAG dijalankan, sistem akan mengeksekusi seluruh tahapan secara berurutan sesuai dependensi yang telah dirancang.</w:t>
      </w:r>
    </w:p>
    <w:p w14:paraId="342ACA47" w14:textId="00130E42" w:rsidR="00A02455" w:rsidRDefault="00A02455" w:rsidP="00A02455">
      <w:pPr>
        <w:jc w:val="both"/>
      </w:pPr>
      <w:r>
        <w:t>Tahapan eksekusi pipeline meliputi:</w:t>
      </w:r>
    </w:p>
    <w:p w14:paraId="315522C4" w14:textId="2A7D4BD5" w:rsidR="00A02455" w:rsidRDefault="00A02455" w:rsidP="00DA73AE">
      <w:pPr>
        <w:pStyle w:val="ListParagraph"/>
        <w:numPr>
          <w:ilvl w:val="0"/>
          <w:numId w:val="19"/>
        </w:numPr>
        <w:jc w:val="both"/>
      </w:pPr>
      <w:r>
        <w:t>Akuisisi data dari database SQL, Google Sheets, API BMKG, dan API AQICN.</w:t>
      </w:r>
    </w:p>
    <w:p w14:paraId="31D29E69" w14:textId="3B6EC1A4" w:rsidR="00A02455" w:rsidRDefault="00A02455" w:rsidP="00DA73AE">
      <w:pPr>
        <w:pStyle w:val="ListParagraph"/>
        <w:numPr>
          <w:ilvl w:val="0"/>
          <w:numId w:val="19"/>
        </w:numPr>
        <w:jc w:val="both"/>
      </w:pPr>
      <w:r>
        <w:t>Penyimpanan data mentah ke dalam raw zone tanpa modifikasi.</w:t>
      </w:r>
    </w:p>
    <w:p w14:paraId="30695339" w14:textId="3144DCD2" w:rsidR="00A02455" w:rsidRDefault="00A02455" w:rsidP="00DA73AE">
      <w:pPr>
        <w:pStyle w:val="ListParagraph"/>
        <w:numPr>
          <w:ilvl w:val="0"/>
          <w:numId w:val="19"/>
        </w:numPr>
        <w:jc w:val="both"/>
      </w:pPr>
      <w:r>
        <w:t>Proses pembersihan dan standarisasi data ke dalam clean zone menggunakan format Delta Lake.</w:t>
      </w:r>
    </w:p>
    <w:p w14:paraId="4D936FBE" w14:textId="3B0BF54F" w:rsidR="00A02455" w:rsidRDefault="00A02455" w:rsidP="00DA73AE">
      <w:pPr>
        <w:pStyle w:val="ListParagraph"/>
        <w:numPr>
          <w:ilvl w:val="0"/>
          <w:numId w:val="19"/>
        </w:numPr>
        <w:jc w:val="both"/>
      </w:pPr>
      <w:r>
        <w:t>Penggabungan data dan penerapan logika analisis preskriptif pada curated zone.</w:t>
      </w:r>
    </w:p>
    <w:p w14:paraId="2E739C90" w14:textId="2AE298D8" w:rsidR="00A02455" w:rsidRDefault="00A02455" w:rsidP="00DA73AE">
      <w:pPr>
        <w:pStyle w:val="ListParagraph"/>
        <w:numPr>
          <w:ilvl w:val="0"/>
          <w:numId w:val="19"/>
        </w:numPr>
        <w:jc w:val="both"/>
      </w:pPr>
      <w:r>
        <w:t>Pemuatan hasil akhir ke database PostgreSQL untuk visualisasi.</w:t>
      </w:r>
    </w:p>
    <w:p w14:paraId="7AA7B7AE" w14:textId="244A00AE" w:rsidR="000E296F" w:rsidRDefault="00A02455" w:rsidP="00A02455">
      <w:pPr>
        <w:jc w:val="both"/>
      </w:pPr>
      <w:r>
        <w:t>Setiap tahapan hanya akan dieksekusi apabila tahap sebelumnya berhasil, sehingga menjaga konsistensi dan integritas data.</w:t>
      </w:r>
    </w:p>
    <w:p w14:paraId="5C1F0E26" w14:textId="568C592B" w:rsidR="1D370762" w:rsidRDefault="3A3CD178" w:rsidP="1D370762">
      <w:pPr>
        <w:jc w:val="both"/>
      </w:pPr>
      <w:r>
        <w:t>Untuk Login ke Airflow dapat menggunakan :</w:t>
      </w:r>
    </w:p>
    <w:p w14:paraId="1DBA59F9" w14:textId="4C8BADBB" w:rsidR="3A3CD178" w:rsidRDefault="3A3CD178" w:rsidP="00DA73AE">
      <w:pPr>
        <w:pStyle w:val="ListParagraph"/>
        <w:numPr>
          <w:ilvl w:val="0"/>
          <w:numId w:val="21"/>
        </w:numPr>
        <w:jc w:val="both"/>
      </w:pPr>
      <w:r>
        <w:lastRenderedPageBreak/>
        <w:t>Username : admin</w:t>
      </w:r>
    </w:p>
    <w:p w14:paraId="3B90D1C7" w14:textId="7398E0E7" w:rsidR="3A3CD178" w:rsidRDefault="3A3CD178" w:rsidP="00DA73AE">
      <w:pPr>
        <w:pStyle w:val="ListParagraph"/>
        <w:numPr>
          <w:ilvl w:val="0"/>
          <w:numId w:val="21"/>
        </w:numPr>
        <w:jc w:val="both"/>
      </w:pPr>
      <w:r>
        <w:t>Password : admin</w:t>
      </w:r>
    </w:p>
    <w:p w14:paraId="30C3E6EF" w14:textId="38B9D4E6" w:rsidR="00DF6465" w:rsidRPr="000E296F" w:rsidRDefault="00DF6465" w:rsidP="00E72DB4">
      <w:pPr>
        <w:jc w:val="center"/>
      </w:pPr>
      <w:r w:rsidRPr="00DF6465">
        <w:rPr>
          <w:noProof/>
        </w:rPr>
        <w:drawing>
          <wp:inline distT="0" distB="0" distL="0" distR="0" wp14:anchorId="4C2958C4" wp14:editId="75DCC991">
            <wp:extent cx="4156364" cy="211162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4042" cy="2120608"/>
                    </a:xfrm>
                    <a:prstGeom prst="rect">
                      <a:avLst/>
                    </a:prstGeom>
                  </pic:spPr>
                </pic:pic>
              </a:graphicData>
            </a:graphic>
          </wp:inline>
        </w:drawing>
      </w:r>
    </w:p>
    <w:p w14:paraId="0B8C19C9" w14:textId="2DAB7D10" w:rsidR="00AE0B6D" w:rsidRPr="00AE0B6D" w:rsidRDefault="00AE0B6D" w:rsidP="00AE0B6D">
      <w:pPr>
        <w:pStyle w:val="Caption"/>
        <w:jc w:val="center"/>
        <w:rPr>
          <w:rFonts w:ascii="Cambria" w:eastAsia="Cambria" w:hAnsi="Cambria" w:cs="Cambria"/>
          <w:b w:val="0"/>
          <w:bCs w:val="0"/>
          <w:i/>
          <w:iCs/>
          <w:color w:val="auto"/>
        </w:rPr>
      </w:pPr>
      <w:bookmarkStart w:id="163" w:name="_Toc218276800"/>
      <w:r w:rsidRPr="00C605AF">
        <w:rPr>
          <w:b w:val="0"/>
          <w:bCs w:val="0"/>
          <w:i/>
          <w:iCs/>
          <w:color w:val="auto"/>
        </w:rPr>
        <w:t xml:space="preserve">Gambar </w:t>
      </w:r>
      <w:r>
        <w:rPr>
          <w:b w:val="0"/>
          <w:bCs w:val="0"/>
          <w:i/>
          <w:iCs/>
          <w:color w:val="auto"/>
        </w:rPr>
        <w:t>4.</w:t>
      </w:r>
      <w:r w:rsidRPr="00C605AF">
        <w:rPr>
          <w:b w:val="0"/>
          <w:bCs w:val="0"/>
          <w:i/>
          <w:iCs/>
          <w:color w:val="auto"/>
        </w:rPr>
        <w:fldChar w:fldCharType="begin"/>
      </w:r>
      <w:r w:rsidRPr="00C605AF">
        <w:rPr>
          <w:b w:val="0"/>
          <w:bCs w:val="0"/>
          <w:i/>
          <w:iCs/>
          <w:color w:val="auto"/>
        </w:rPr>
        <w:instrText xml:space="preserve"> SEQ Gambar \* ARABIC </w:instrText>
      </w:r>
      <w:r w:rsidRPr="00C605AF">
        <w:rPr>
          <w:b w:val="0"/>
          <w:bCs w:val="0"/>
          <w:i/>
          <w:iCs/>
          <w:color w:val="auto"/>
        </w:rPr>
        <w:fldChar w:fldCharType="separate"/>
      </w:r>
      <w:r w:rsidR="00293190">
        <w:rPr>
          <w:b w:val="0"/>
          <w:bCs w:val="0"/>
          <w:i/>
          <w:iCs/>
          <w:noProof/>
          <w:color w:val="auto"/>
        </w:rPr>
        <w:t>63</w:t>
      </w:r>
      <w:r w:rsidRPr="00C605AF">
        <w:rPr>
          <w:b w:val="0"/>
          <w:bCs w:val="0"/>
          <w:i/>
          <w:iCs/>
          <w:color w:val="auto"/>
        </w:rPr>
        <w:fldChar w:fldCharType="end"/>
      </w:r>
      <w:r>
        <w:rPr>
          <w:b w:val="0"/>
          <w:bCs w:val="0"/>
          <w:i/>
          <w:iCs/>
          <w:color w:val="auto"/>
        </w:rPr>
        <w:t xml:space="preserve"> Apache Airflow Dag</w:t>
      </w:r>
      <w:bookmarkEnd w:id="163"/>
      <w:r>
        <w:rPr>
          <w:b w:val="0"/>
          <w:bCs w:val="0"/>
          <w:i/>
          <w:iCs/>
          <w:color w:val="auto"/>
        </w:rPr>
        <w:t xml:space="preserve"> </w:t>
      </w:r>
    </w:p>
    <w:p w14:paraId="4544E2C1" w14:textId="2320440F" w:rsidR="1F3A73FF" w:rsidRDefault="00E72DB4" w:rsidP="00E72DB4">
      <w:pPr>
        <w:spacing w:before="240" w:after="240"/>
        <w:jc w:val="center"/>
        <w:rPr>
          <w:rFonts w:ascii="Cambria" w:eastAsia="Cambria" w:hAnsi="Cambria" w:cs="Cambria"/>
        </w:rPr>
      </w:pPr>
      <w:r>
        <w:rPr>
          <w:rFonts w:ascii="Cambria" w:eastAsia="Cambria" w:hAnsi="Cambria" w:cs="Cambria"/>
          <w:noProof/>
        </w:rPr>
        <w:drawing>
          <wp:inline distT="0" distB="0" distL="0" distR="0" wp14:anchorId="13DE6354" wp14:editId="017FCC25">
            <wp:extent cx="4156364" cy="211391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06155" cy="2139237"/>
                    </a:xfrm>
                    <a:prstGeom prst="rect">
                      <a:avLst/>
                    </a:prstGeom>
                    <a:noFill/>
                  </pic:spPr>
                </pic:pic>
              </a:graphicData>
            </a:graphic>
          </wp:inline>
        </w:drawing>
      </w:r>
    </w:p>
    <w:p w14:paraId="66A237C9" w14:textId="0AB5B92F" w:rsidR="00A57309" w:rsidRPr="00A57309" w:rsidRDefault="00A57309" w:rsidP="00A57309">
      <w:pPr>
        <w:pStyle w:val="Caption"/>
        <w:jc w:val="center"/>
        <w:rPr>
          <w:rFonts w:ascii="Cambria" w:eastAsia="Cambria" w:hAnsi="Cambria" w:cs="Cambria"/>
          <w:b w:val="0"/>
          <w:bCs w:val="0"/>
          <w:i/>
          <w:iCs/>
          <w:color w:val="auto"/>
        </w:rPr>
      </w:pPr>
      <w:bookmarkStart w:id="164" w:name="_Toc218276801"/>
      <w:r w:rsidRPr="00C605AF">
        <w:rPr>
          <w:b w:val="0"/>
          <w:bCs w:val="0"/>
          <w:i/>
          <w:iCs/>
          <w:color w:val="auto"/>
        </w:rPr>
        <w:t xml:space="preserve">Gambar </w:t>
      </w:r>
      <w:r>
        <w:rPr>
          <w:b w:val="0"/>
          <w:bCs w:val="0"/>
          <w:i/>
          <w:iCs/>
          <w:color w:val="auto"/>
        </w:rPr>
        <w:t>4.</w:t>
      </w:r>
      <w:r w:rsidRPr="00C605AF">
        <w:rPr>
          <w:b w:val="0"/>
          <w:bCs w:val="0"/>
          <w:i/>
          <w:iCs/>
          <w:color w:val="auto"/>
        </w:rPr>
        <w:fldChar w:fldCharType="begin"/>
      </w:r>
      <w:r w:rsidRPr="00C605AF">
        <w:rPr>
          <w:b w:val="0"/>
          <w:bCs w:val="0"/>
          <w:i/>
          <w:iCs/>
          <w:color w:val="auto"/>
        </w:rPr>
        <w:instrText xml:space="preserve"> SEQ Gambar \* ARABIC </w:instrText>
      </w:r>
      <w:r w:rsidRPr="00C605AF">
        <w:rPr>
          <w:b w:val="0"/>
          <w:bCs w:val="0"/>
          <w:i/>
          <w:iCs/>
          <w:color w:val="auto"/>
        </w:rPr>
        <w:fldChar w:fldCharType="separate"/>
      </w:r>
      <w:r w:rsidR="00293190">
        <w:rPr>
          <w:b w:val="0"/>
          <w:bCs w:val="0"/>
          <w:i/>
          <w:iCs/>
          <w:noProof/>
          <w:color w:val="auto"/>
        </w:rPr>
        <w:t>64</w:t>
      </w:r>
      <w:r w:rsidRPr="00C605AF">
        <w:rPr>
          <w:b w:val="0"/>
          <w:bCs w:val="0"/>
          <w:i/>
          <w:iCs/>
          <w:color w:val="auto"/>
        </w:rPr>
        <w:fldChar w:fldCharType="end"/>
      </w:r>
      <w:r>
        <w:rPr>
          <w:b w:val="0"/>
          <w:bCs w:val="0"/>
          <w:i/>
          <w:iCs/>
          <w:color w:val="auto"/>
        </w:rPr>
        <w:t xml:space="preserve"> Halaman Graph Apache Airflow</w:t>
      </w:r>
      <w:bookmarkEnd w:id="164"/>
    </w:p>
    <w:p w14:paraId="5F8FCE67" w14:textId="06EDE7CE" w:rsidR="00065748" w:rsidRDefault="00065748" w:rsidP="00E72DB4">
      <w:pPr>
        <w:spacing w:before="240" w:after="240"/>
        <w:jc w:val="center"/>
        <w:rPr>
          <w:rFonts w:ascii="Cambria" w:eastAsia="Cambria" w:hAnsi="Cambria" w:cs="Cambria"/>
        </w:rPr>
      </w:pPr>
      <w:r w:rsidRPr="00065748">
        <w:rPr>
          <w:rFonts w:ascii="Cambria" w:eastAsia="Cambria" w:hAnsi="Cambria" w:cs="Cambria"/>
          <w:noProof/>
        </w:rPr>
        <w:drawing>
          <wp:inline distT="0" distB="0" distL="0" distR="0" wp14:anchorId="6FE282A1" wp14:editId="5D672262">
            <wp:extent cx="4343400" cy="220569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8112" cy="2213164"/>
                    </a:xfrm>
                    <a:prstGeom prst="rect">
                      <a:avLst/>
                    </a:prstGeom>
                  </pic:spPr>
                </pic:pic>
              </a:graphicData>
            </a:graphic>
          </wp:inline>
        </w:drawing>
      </w:r>
    </w:p>
    <w:p w14:paraId="030F96B1" w14:textId="6E43E756" w:rsidR="00A57309" w:rsidRPr="00DF37AA" w:rsidRDefault="00A57309" w:rsidP="00A57309">
      <w:pPr>
        <w:pStyle w:val="Caption"/>
        <w:jc w:val="center"/>
        <w:rPr>
          <w:rFonts w:ascii="Cambria" w:eastAsia="Cambria" w:hAnsi="Cambria" w:cs="Cambria"/>
          <w:b w:val="0"/>
          <w:bCs w:val="0"/>
          <w:i/>
          <w:iCs/>
          <w:color w:val="auto"/>
        </w:rPr>
      </w:pPr>
      <w:bookmarkStart w:id="165" w:name="_Toc218276802"/>
      <w:r w:rsidRPr="00C605AF">
        <w:rPr>
          <w:b w:val="0"/>
          <w:bCs w:val="0"/>
          <w:i/>
          <w:iCs/>
          <w:color w:val="auto"/>
        </w:rPr>
        <w:t xml:space="preserve">Gambar </w:t>
      </w:r>
      <w:r>
        <w:rPr>
          <w:b w:val="0"/>
          <w:bCs w:val="0"/>
          <w:i/>
          <w:iCs/>
          <w:color w:val="auto"/>
        </w:rPr>
        <w:t>4.</w:t>
      </w:r>
      <w:r w:rsidRPr="00C605AF">
        <w:rPr>
          <w:b w:val="0"/>
          <w:bCs w:val="0"/>
          <w:i/>
          <w:iCs/>
          <w:color w:val="auto"/>
        </w:rPr>
        <w:fldChar w:fldCharType="begin"/>
      </w:r>
      <w:r w:rsidRPr="00C605AF">
        <w:rPr>
          <w:b w:val="0"/>
          <w:bCs w:val="0"/>
          <w:i/>
          <w:iCs/>
          <w:color w:val="auto"/>
        </w:rPr>
        <w:instrText xml:space="preserve"> SEQ Gambar \* ARABIC </w:instrText>
      </w:r>
      <w:r w:rsidRPr="00C605AF">
        <w:rPr>
          <w:b w:val="0"/>
          <w:bCs w:val="0"/>
          <w:i/>
          <w:iCs/>
          <w:color w:val="auto"/>
        </w:rPr>
        <w:fldChar w:fldCharType="separate"/>
      </w:r>
      <w:r w:rsidR="00293190">
        <w:rPr>
          <w:b w:val="0"/>
          <w:bCs w:val="0"/>
          <w:i/>
          <w:iCs/>
          <w:noProof/>
          <w:color w:val="auto"/>
        </w:rPr>
        <w:t>65</w:t>
      </w:r>
      <w:r w:rsidRPr="00C605AF">
        <w:rPr>
          <w:b w:val="0"/>
          <w:bCs w:val="0"/>
          <w:i/>
          <w:iCs/>
          <w:color w:val="auto"/>
        </w:rPr>
        <w:fldChar w:fldCharType="end"/>
      </w:r>
      <w:r>
        <w:rPr>
          <w:b w:val="0"/>
          <w:bCs w:val="0"/>
          <w:i/>
          <w:iCs/>
          <w:color w:val="auto"/>
        </w:rPr>
        <w:t xml:space="preserve"> </w:t>
      </w:r>
      <w:r w:rsidR="005B0E8F">
        <w:rPr>
          <w:b w:val="0"/>
          <w:bCs w:val="0"/>
          <w:i/>
          <w:iCs/>
          <w:color w:val="auto"/>
        </w:rPr>
        <w:t>Database PostgreSQL NeonDB</w:t>
      </w:r>
      <w:bookmarkEnd w:id="165"/>
      <w:r>
        <w:rPr>
          <w:b w:val="0"/>
          <w:bCs w:val="0"/>
          <w:i/>
          <w:iCs/>
          <w:color w:val="auto"/>
        </w:rPr>
        <w:t xml:space="preserve"> </w:t>
      </w:r>
    </w:p>
    <w:p w14:paraId="2B1C9868" w14:textId="77777777" w:rsidR="00A57309" w:rsidRDefault="00A57309" w:rsidP="00E72DB4">
      <w:pPr>
        <w:spacing w:before="240" w:after="240"/>
        <w:jc w:val="center"/>
        <w:rPr>
          <w:rFonts w:ascii="Cambria" w:eastAsia="Cambria" w:hAnsi="Cambria" w:cs="Cambria"/>
        </w:rPr>
      </w:pPr>
    </w:p>
    <w:p w14:paraId="0AFEAEE2" w14:textId="77777777" w:rsidR="00C95783" w:rsidRPr="002429E1" w:rsidRDefault="00C95783" w:rsidP="43DFE323">
      <w:pPr>
        <w:pStyle w:val="Heading2"/>
        <w:numPr>
          <w:ilvl w:val="1"/>
          <w:numId w:val="14"/>
        </w:numPr>
        <w:ind w:left="426"/>
      </w:pPr>
      <w:bookmarkStart w:id="166" w:name="_Toc217252344"/>
      <w:bookmarkStart w:id="167" w:name="_Hlk216850532"/>
      <w:bookmarkStart w:id="168" w:name="_Toc218276664"/>
      <w:r>
        <w:lastRenderedPageBreak/>
        <w:t>Eksekusi Pipeline Data Lakehouse</w:t>
      </w:r>
      <w:bookmarkEnd w:id="166"/>
      <w:bookmarkEnd w:id="168"/>
    </w:p>
    <w:bookmarkEnd w:id="167"/>
    <w:p w14:paraId="79A180AA" w14:textId="117F15F8" w:rsidR="008B3D74" w:rsidRDefault="008B3D74" w:rsidP="008B3D74">
      <w:pPr>
        <w:jc w:val="both"/>
      </w:pPr>
      <w:r>
        <w:t>Setelah pipeline selesai dijalankan, pengguna dapat melakukan validasi hasil pemrosesan data pada setiap zona penyimpanan.</w:t>
      </w:r>
    </w:p>
    <w:p w14:paraId="6A8037E7" w14:textId="15DCF346" w:rsidR="008B3D74" w:rsidRDefault="008B3D74" w:rsidP="008B3D74">
      <w:pPr>
        <w:jc w:val="both"/>
      </w:pPr>
      <w:r>
        <w:t>Pada raw zone, data tersimpan dalam format asli seperti CSV dan JSON yang dilengkapi timestamp, menandakan keberhasilan proses ingestion. Pada clean zone, data telah tersimpan dalam format Delta Lake dengan struktur skema yang konsisten. Pada curated zone, data telah mengalami agregasi dan pengolahan logika preskriptif.</w:t>
      </w:r>
    </w:p>
    <w:p w14:paraId="5AE3F7A8" w14:textId="53ED7860" w:rsidR="1F3A73FF" w:rsidRDefault="008B3D74" w:rsidP="008B3D74">
      <w:pPr>
        <w:jc w:val="both"/>
      </w:pPr>
      <w:r>
        <w:t>Validasi ini memastikan bahwa alur ETL dan ELT berjalan sesuai dengan rancangan arsitektur data lakehouse.</w:t>
      </w:r>
    </w:p>
    <w:p w14:paraId="2332E2AA" w14:textId="55B7DCAC" w:rsidR="00BA2CA2" w:rsidRDefault="00BA2CA2" w:rsidP="00BA2CA2">
      <w:pPr>
        <w:jc w:val="center"/>
      </w:pPr>
      <w:r w:rsidRPr="00BA2CA2">
        <w:rPr>
          <w:noProof/>
        </w:rPr>
        <w:drawing>
          <wp:inline distT="0" distB="0" distL="0" distR="0" wp14:anchorId="09999073" wp14:editId="6B4D2157">
            <wp:extent cx="4024745" cy="20478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0052" cy="2055652"/>
                    </a:xfrm>
                    <a:prstGeom prst="rect">
                      <a:avLst/>
                    </a:prstGeom>
                  </pic:spPr>
                </pic:pic>
              </a:graphicData>
            </a:graphic>
          </wp:inline>
        </w:drawing>
      </w:r>
    </w:p>
    <w:p w14:paraId="3A95BD93" w14:textId="1D59A558" w:rsidR="004C6237" w:rsidRPr="004C6237" w:rsidRDefault="004C6237" w:rsidP="004C6237">
      <w:pPr>
        <w:pStyle w:val="Caption"/>
        <w:jc w:val="center"/>
        <w:rPr>
          <w:rFonts w:ascii="Cambria" w:eastAsia="Cambria" w:hAnsi="Cambria" w:cs="Cambria"/>
          <w:b w:val="0"/>
          <w:bCs w:val="0"/>
          <w:i/>
          <w:iCs/>
          <w:color w:val="auto"/>
        </w:rPr>
      </w:pPr>
      <w:bookmarkStart w:id="169" w:name="_Toc218276803"/>
      <w:r w:rsidRPr="00C605AF">
        <w:rPr>
          <w:b w:val="0"/>
          <w:bCs w:val="0"/>
          <w:i/>
          <w:iCs/>
          <w:color w:val="auto"/>
        </w:rPr>
        <w:t xml:space="preserve">Gambar </w:t>
      </w:r>
      <w:r>
        <w:rPr>
          <w:b w:val="0"/>
          <w:bCs w:val="0"/>
          <w:i/>
          <w:iCs/>
          <w:color w:val="auto"/>
        </w:rPr>
        <w:t>4.</w:t>
      </w:r>
      <w:r w:rsidRPr="00C605AF">
        <w:rPr>
          <w:b w:val="0"/>
          <w:bCs w:val="0"/>
          <w:i/>
          <w:iCs/>
          <w:color w:val="auto"/>
        </w:rPr>
        <w:fldChar w:fldCharType="begin"/>
      </w:r>
      <w:r w:rsidRPr="00C605AF">
        <w:rPr>
          <w:b w:val="0"/>
          <w:bCs w:val="0"/>
          <w:i/>
          <w:iCs/>
          <w:color w:val="auto"/>
        </w:rPr>
        <w:instrText xml:space="preserve"> SEQ Gambar \* ARABIC </w:instrText>
      </w:r>
      <w:r w:rsidRPr="00C605AF">
        <w:rPr>
          <w:b w:val="0"/>
          <w:bCs w:val="0"/>
          <w:i/>
          <w:iCs/>
          <w:color w:val="auto"/>
        </w:rPr>
        <w:fldChar w:fldCharType="separate"/>
      </w:r>
      <w:r w:rsidR="00293190">
        <w:rPr>
          <w:b w:val="0"/>
          <w:bCs w:val="0"/>
          <w:i/>
          <w:iCs/>
          <w:noProof/>
          <w:color w:val="auto"/>
        </w:rPr>
        <w:t>66</w:t>
      </w:r>
      <w:r w:rsidRPr="00C605AF">
        <w:rPr>
          <w:b w:val="0"/>
          <w:bCs w:val="0"/>
          <w:i/>
          <w:iCs/>
          <w:color w:val="auto"/>
        </w:rPr>
        <w:fldChar w:fldCharType="end"/>
      </w:r>
      <w:r>
        <w:rPr>
          <w:b w:val="0"/>
          <w:bCs w:val="0"/>
          <w:i/>
          <w:iCs/>
          <w:color w:val="auto"/>
        </w:rPr>
        <w:t xml:space="preserve"> Hasil Eksekusi Pipeline </w:t>
      </w:r>
      <w:r w:rsidR="00EF1AB6">
        <w:rPr>
          <w:b w:val="0"/>
          <w:bCs w:val="0"/>
          <w:i/>
          <w:iCs/>
          <w:color w:val="auto"/>
        </w:rPr>
        <w:t>di curated-zone</w:t>
      </w:r>
      <w:bookmarkEnd w:id="169"/>
      <w:r>
        <w:rPr>
          <w:b w:val="0"/>
          <w:bCs w:val="0"/>
          <w:i/>
          <w:iCs/>
          <w:color w:val="auto"/>
        </w:rPr>
        <w:t xml:space="preserve"> </w:t>
      </w:r>
    </w:p>
    <w:p w14:paraId="41C69CEC" w14:textId="7632777A" w:rsidR="00F26FB9" w:rsidRPr="002429E1" w:rsidRDefault="003E3EA2" w:rsidP="43DFE323">
      <w:pPr>
        <w:pStyle w:val="Heading2"/>
        <w:numPr>
          <w:ilvl w:val="1"/>
          <w:numId w:val="14"/>
        </w:numPr>
        <w:ind w:left="426"/>
      </w:pPr>
      <w:bookmarkStart w:id="170" w:name="_Toc217252345"/>
      <w:bookmarkStart w:id="171" w:name="_Toc218276665"/>
      <w:r>
        <w:t>Visualisasi dan Hasil Analisis Preskriptif</w:t>
      </w:r>
      <w:bookmarkEnd w:id="170"/>
      <w:bookmarkEnd w:id="171"/>
    </w:p>
    <w:p w14:paraId="18B0A083" w14:textId="6BEE480C" w:rsidR="004D66F4" w:rsidRDefault="004D66F4" w:rsidP="004D66F4">
      <w:pPr>
        <w:jc w:val="both"/>
      </w:pPr>
      <w:r>
        <w:t>Tahap akhir penggunaan sistem adalah melihat hasil rekomendasi melalui dashboard Metabase. Dashboard ini terhubung langsung dengan database PostgreSQL yang menyimpan hasil analisis dari curated zone.</w:t>
      </w:r>
    </w:p>
    <w:p w14:paraId="69460251" w14:textId="21F4CF34" w:rsidR="7E218A34" w:rsidRDefault="7BDB938C" w:rsidP="7E218A34">
      <w:pPr>
        <w:jc w:val="both"/>
      </w:pPr>
      <w:r>
        <w:t xml:space="preserve">Sebelum mengunjungi metabase kita perlu melakukan restore database dulu dari file </w:t>
      </w:r>
      <w:r w:rsidR="2B210C72">
        <w:t>backup yang sudah disediakan. Jalankan perintah berikut</w:t>
      </w:r>
      <w:r w:rsidR="5919BD85">
        <w:t xml:space="preserve"> setelah </w:t>
      </w:r>
      <w:r w:rsidR="6433C896">
        <w:t>“</w:t>
      </w:r>
      <w:r w:rsidR="5919BD85" w:rsidRPr="6433C896">
        <w:rPr>
          <w:rFonts w:ascii="Courier New" w:eastAsia="Courier New" w:hAnsi="Courier New" w:cs="Courier New"/>
        </w:rPr>
        <w:t>docker-compose</w:t>
      </w:r>
      <w:r w:rsidR="6433C896" w:rsidRPr="6433C896">
        <w:rPr>
          <w:rFonts w:ascii="Courier New" w:eastAsia="Courier New" w:hAnsi="Courier New" w:cs="Courier New"/>
        </w:rPr>
        <w:t xml:space="preserve"> up –d</w:t>
      </w:r>
      <w:r w:rsidR="6433C896">
        <w:t xml:space="preserve">” </w:t>
      </w:r>
      <w:r w:rsidR="753221C2">
        <w:t>di “</w:t>
      </w:r>
      <w:r w:rsidR="753221C2" w:rsidRPr="7CACECDD">
        <w:rPr>
          <w:rFonts w:ascii="Courier New" w:eastAsia="Courier New" w:hAnsi="Courier New" w:cs="Courier New"/>
        </w:rPr>
        <w:t>cmd</w:t>
      </w:r>
      <w:r w:rsidR="753221C2">
        <w:t>” folder docker/ :</w:t>
      </w:r>
    </w:p>
    <w:p w14:paraId="09AFD319" w14:textId="38EB8359" w:rsidR="00D73472" w:rsidRPr="00D73472" w:rsidRDefault="00D73472" w:rsidP="00D73472">
      <w:pPr>
        <w:pStyle w:val="Caption"/>
        <w:jc w:val="center"/>
        <w:rPr>
          <w:b w:val="0"/>
          <w:bCs w:val="0"/>
          <w:i/>
          <w:iCs/>
          <w:color w:val="auto"/>
        </w:rPr>
      </w:pPr>
      <w:bookmarkStart w:id="172" w:name="_Toc218276854"/>
      <w:r w:rsidRPr="00ED5848">
        <w:rPr>
          <w:b w:val="0"/>
          <w:bCs w:val="0"/>
          <w:i/>
          <w:iCs/>
          <w:color w:val="auto"/>
        </w:rPr>
        <w:t xml:space="preserve">Tabel </w:t>
      </w:r>
      <w:r>
        <w:rPr>
          <w:b w:val="0"/>
          <w:bCs w:val="0"/>
          <w:i/>
          <w:iCs/>
          <w:color w:val="auto"/>
        </w:rPr>
        <w:t>4.</w:t>
      </w:r>
      <w:r w:rsidRPr="00ED5848">
        <w:rPr>
          <w:b w:val="0"/>
          <w:bCs w:val="0"/>
          <w:i/>
          <w:iCs/>
          <w:color w:val="auto"/>
        </w:rPr>
        <w:fldChar w:fldCharType="begin"/>
      </w:r>
      <w:r w:rsidRPr="00ED5848">
        <w:rPr>
          <w:b w:val="0"/>
          <w:bCs w:val="0"/>
          <w:i/>
          <w:iCs/>
          <w:color w:val="auto"/>
        </w:rPr>
        <w:instrText xml:space="preserve"> SEQ Tabel \* ARABIC </w:instrText>
      </w:r>
      <w:r w:rsidRPr="00ED5848">
        <w:rPr>
          <w:b w:val="0"/>
          <w:bCs w:val="0"/>
          <w:i/>
          <w:iCs/>
          <w:color w:val="auto"/>
        </w:rPr>
        <w:fldChar w:fldCharType="separate"/>
      </w:r>
      <w:r w:rsidR="00293190">
        <w:rPr>
          <w:b w:val="0"/>
          <w:bCs w:val="0"/>
          <w:i/>
          <w:iCs/>
          <w:noProof/>
          <w:color w:val="auto"/>
        </w:rPr>
        <w:t>14</w:t>
      </w:r>
      <w:r w:rsidRPr="00ED5848">
        <w:rPr>
          <w:b w:val="0"/>
          <w:bCs w:val="0"/>
          <w:i/>
          <w:iCs/>
          <w:color w:val="auto"/>
        </w:rPr>
        <w:fldChar w:fldCharType="end"/>
      </w:r>
      <w:r w:rsidRPr="00ED5848">
        <w:rPr>
          <w:b w:val="0"/>
          <w:bCs w:val="0"/>
          <w:i/>
          <w:iCs/>
          <w:color w:val="auto"/>
        </w:rPr>
        <w:t xml:space="preserve"> </w:t>
      </w:r>
      <w:r>
        <w:rPr>
          <w:b w:val="0"/>
          <w:bCs w:val="0"/>
          <w:i/>
          <w:iCs/>
          <w:color w:val="auto"/>
        </w:rPr>
        <w:t xml:space="preserve">Perintah Untuk Restore </w:t>
      </w:r>
      <w:r w:rsidR="00284713">
        <w:rPr>
          <w:b w:val="0"/>
          <w:bCs w:val="0"/>
          <w:i/>
          <w:iCs/>
          <w:color w:val="auto"/>
        </w:rPr>
        <w:t>Dashboard Metabase</w:t>
      </w:r>
      <w:bookmarkEnd w:id="172"/>
    </w:p>
    <w:tbl>
      <w:tblPr>
        <w:tblStyle w:val="TableGrid"/>
        <w:tblW w:w="0" w:type="auto"/>
        <w:tblLook w:val="06A0" w:firstRow="1" w:lastRow="0" w:firstColumn="1" w:lastColumn="0" w:noHBand="1" w:noVBand="1"/>
      </w:tblPr>
      <w:tblGrid>
        <w:gridCol w:w="9060"/>
      </w:tblGrid>
      <w:tr w:rsidR="7CACECDD" w14:paraId="33172A3D" w14:textId="77777777" w:rsidTr="7CACECDD">
        <w:trPr>
          <w:trHeight w:val="300"/>
        </w:trPr>
        <w:tc>
          <w:tcPr>
            <w:tcW w:w="9060" w:type="dxa"/>
          </w:tcPr>
          <w:p w14:paraId="77CA2817" w14:textId="002D9EA3" w:rsidR="7CACECDD" w:rsidRDefault="39486956" w:rsidP="7CACECDD">
            <w:pPr>
              <w:rPr>
                <w:rFonts w:ascii="Courier New" w:eastAsia="Courier New" w:hAnsi="Courier New" w:cs="Courier New"/>
              </w:rPr>
            </w:pPr>
            <w:r w:rsidRPr="39486956">
              <w:rPr>
                <w:rFonts w:ascii="Courier New" w:eastAsia="Courier New" w:hAnsi="Courier New" w:cs="Courier New"/>
              </w:rPr>
              <w:t>docker exec -i metabase-db psql -U metabase metabase &lt; metabase_backup_utf8.sql</w:t>
            </w:r>
          </w:p>
        </w:tc>
      </w:tr>
    </w:tbl>
    <w:p w14:paraId="61C1DC31" w14:textId="21A862EB" w:rsidR="2B210C72" w:rsidRDefault="2B210C72" w:rsidP="753221C2">
      <w:pPr>
        <w:jc w:val="both"/>
      </w:pPr>
    </w:p>
    <w:p w14:paraId="67AB97F7" w14:textId="240A218D" w:rsidR="39486956" w:rsidRDefault="39486956" w:rsidP="39486956">
      <w:pPr>
        <w:jc w:val="both"/>
      </w:pPr>
      <w:r>
        <w:t>Untuk Login Metabase dapat menggunakan :</w:t>
      </w:r>
    </w:p>
    <w:p w14:paraId="5653B692" w14:textId="56F225C9" w:rsidR="39486956" w:rsidRDefault="39486956" w:rsidP="00DA73AE">
      <w:pPr>
        <w:pStyle w:val="ListParagraph"/>
        <w:numPr>
          <w:ilvl w:val="0"/>
          <w:numId w:val="22"/>
        </w:numPr>
        <w:jc w:val="both"/>
      </w:pPr>
      <w:r>
        <w:t xml:space="preserve">Email : </w:t>
      </w:r>
      <w:hyperlink r:id="rId76">
        <w:r w:rsidRPr="39486956">
          <w:rPr>
            <w:rStyle w:val="Hyperlink"/>
          </w:rPr>
          <w:t>2310817310012@mhs.ulm.ac.id</w:t>
        </w:r>
      </w:hyperlink>
    </w:p>
    <w:p w14:paraId="4438E151" w14:textId="12EF06DA" w:rsidR="39486956" w:rsidRDefault="39486956" w:rsidP="00DA73AE">
      <w:pPr>
        <w:pStyle w:val="ListParagraph"/>
        <w:numPr>
          <w:ilvl w:val="0"/>
          <w:numId w:val="22"/>
        </w:numPr>
        <w:jc w:val="both"/>
      </w:pPr>
      <w:r>
        <w:t>Password : azwin719</w:t>
      </w:r>
    </w:p>
    <w:p w14:paraId="5C76A6BD" w14:textId="18285763" w:rsidR="39486956" w:rsidRDefault="5BCAF72A" w:rsidP="39486956">
      <w:pPr>
        <w:jc w:val="both"/>
      </w:pPr>
      <w:r>
        <w:t>Masuk Kebagian Analytic Kami, pilih folder hygien, dan klik dashboard Keputusan Mandi.</w:t>
      </w:r>
    </w:p>
    <w:p w14:paraId="6DA1032B" w14:textId="38EDEE87" w:rsidR="004D66F4" w:rsidRDefault="004D66F4" w:rsidP="004D66F4">
      <w:pPr>
        <w:jc w:val="both"/>
      </w:pPr>
      <w:r>
        <w:t>Dashboard</w:t>
      </w:r>
      <w:r w:rsidR="2F3A6487">
        <w:t xml:space="preserve"> akan</w:t>
      </w:r>
      <w:r>
        <w:t xml:space="preserve"> menampilkan skor kebutuhan mandi, status rekomendasi, serta visualisasi faktor-faktor yang memengaruhi keputusan. Pengguna dapat langsung mengetahui apakah sistem merekomendasikan untuk mandi segera, menunda mandi, atau tidak perlu mandi.</w:t>
      </w:r>
    </w:p>
    <w:p w14:paraId="13D49C3F" w14:textId="550388D3" w:rsidR="1F3A73FF" w:rsidRDefault="553B8547" w:rsidP="004D66F4">
      <w:pPr>
        <w:jc w:val="both"/>
      </w:pPr>
      <w:r>
        <w:lastRenderedPageBreak/>
        <w:t>Keputusan yang ditampilkan bersifat preskriptif karena sistem tidak hanya menyajikan data historis, tetapi juga memberikan rekomendasi tindakan berdasarkan perhitungan objektif dari berbagai sumber data.</w:t>
      </w:r>
    </w:p>
    <w:p w14:paraId="36FAC448" w14:textId="61ACF0B8" w:rsidR="00D57550" w:rsidRDefault="001E3330" w:rsidP="553B8547">
      <w:pPr>
        <w:jc w:val="center"/>
      </w:pPr>
      <w:r>
        <w:rPr>
          <w:noProof/>
        </w:rPr>
        <w:drawing>
          <wp:inline distT="0" distB="0" distL="0" distR="0" wp14:anchorId="40048B4A" wp14:editId="7319D5CB">
            <wp:extent cx="4838700" cy="3671014"/>
            <wp:effectExtent l="0" t="0" r="0" b="0"/>
            <wp:docPr id="14305314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1458" name="Picture 1430531458"/>
                    <pic:cNvPicPr/>
                  </pic:nvPicPr>
                  <pic:blipFill>
                    <a:blip r:embed="rId77">
                      <a:extLst>
                        <a:ext uri="{28A0092B-C50C-407E-A947-70E740481C1C}">
                          <a14:useLocalDpi xmlns:a14="http://schemas.microsoft.com/office/drawing/2010/main"/>
                        </a:ext>
                      </a:extLst>
                    </a:blip>
                    <a:stretch>
                      <a:fillRect/>
                    </a:stretch>
                  </pic:blipFill>
                  <pic:spPr>
                    <a:xfrm>
                      <a:off x="0" y="0"/>
                      <a:ext cx="4838700" cy="3671014"/>
                    </a:xfrm>
                    <a:prstGeom prst="rect">
                      <a:avLst/>
                    </a:prstGeom>
                  </pic:spPr>
                </pic:pic>
              </a:graphicData>
            </a:graphic>
          </wp:inline>
        </w:drawing>
      </w:r>
    </w:p>
    <w:p w14:paraId="51C6A51E" w14:textId="37941006" w:rsidR="00EF1AB6" w:rsidRPr="00DF37AA" w:rsidRDefault="00EF1AB6" w:rsidP="00EF1AB6">
      <w:pPr>
        <w:pStyle w:val="Caption"/>
        <w:jc w:val="center"/>
        <w:rPr>
          <w:rFonts w:ascii="Cambria" w:eastAsia="Cambria" w:hAnsi="Cambria" w:cs="Cambria"/>
          <w:b w:val="0"/>
          <w:bCs w:val="0"/>
          <w:i/>
          <w:iCs/>
          <w:color w:val="auto"/>
        </w:rPr>
      </w:pPr>
      <w:bookmarkStart w:id="173" w:name="_Toc218276804"/>
      <w:r w:rsidRPr="00C605AF">
        <w:rPr>
          <w:b w:val="0"/>
          <w:bCs w:val="0"/>
          <w:i/>
          <w:iCs/>
          <w:color w:val="auto"/>
        </w:rPr>
        <w:t xml:space="preserve">Gambar </w:t>
      </w:r>
      <w:r>
        <w:rPr>
          <w:b w:val="0"/>
          <w:bCs w:val="0"/>
          <w:i/>
          <w:iCs/>
          <w:color w:val="auto"/>
        </w:rPr>
        <w:t>4.</w:t>
      </w:r>
      <w:r w:rsidRPr="00C605AF">
        <w:rPr>
          <w:b w:val="0"/>
          <w:bCs w:val="0"/>
          <w:i/>
          <w:iCs/>
          <w:color w:val="auto"/>
        </w:rPr>
        <w:fldChar w:fldCharType="begin"/>
      </w:r>
      <w:r w:rsidRPr="00C605AF">
        <w:rPr>
          <w:b w:val="0"/>
          <w:bCs w:val="0"/>
          <w:i/>
          <w:iCs/>
          <w:color w:val="auto"/>
        </w:rPr>
        <w:instrText xml:space="preserve"> SEQ Gambar \* ARABIC </w:instrText>
      </w:r>
      <w:r w:rsidRPr="00C605AF">
        <w:rPr>
          <w:b w:val="0"/>
          <w:bCs w:val="0"/>
          <w:i/>
          <w:iCs/>
          <w:color w:val="auto"/>
        </w:rPr>
        <w:fldChar w:fldCharType="separate"/>
      </w:r>
      <w:r w:rsidR="00293190">
        <w:rPr>
          <w:b w:val="0"/>
          <w:bCs w:val="0"/>
          <w:i/>
          <w:iCs/>
          <w:noProof/>
          <w:color w:val="auto"/>
        </w:rPr>
        <w:t>67</w:t>
      </w:r>
      <w:r w:rsidRPr="00C605AF">
        <w:rPr>
          <w:b w:val="0"/>
          <w:bCs w:val="0"/>
          <w:i/>
          <w:iCs/>
          <w:color w:val="auto"/>
        </w:rPr>
        <w:fldChar w:fldCharType="end"/>
      </w:r>
      <w:r>
        <w:rPr>
          <w:b w:val="0"/>
          <w:bCs w:val="0"/>
          <w:i/>
          <w:iCs/>
          <w:color w:val="auto"/>
        </w:rPr>
        <w:t xml:space="preserve"> Halaman Dashboard Metabase</w:t>
      </w:r>
      <w:bookmarkEnd w:id="173"/>
      <w:r>
        <w:rPr>
          <w:b w:val="0"/>
          <w:bCs w:val="0"/>
          <w:i/>
          <w:iCs/>
          <w:color w:val="auto"/>
        </w:rPr>
        <w:t xml:space="preserve"> </w:t>
      </w:r>
    </w:p>
    <w:p w14:paraId="6FB6C594" w14:textId="77777777" w:rsidR="00EF1AB6" w:rsidRDefault="00EF1AB6" w:rsidP="001E3330">
      <w:pPr>
        <w:jc w:val="center"/>
      </w:pPr>
    </w:p>
    <w:p w14:paraId="66D92572" w14:textId="3CBEB4EC" w:rsidR="6616647A" w:rsidRDefault="6616647A" w:rsidP="6616647A"/>
    <w:p w14:paraId="66F20B38" w14:textId="77777777" w:rsidR="00844BD6" w:rsidRDefault="00EA64FE">
      <w:r>
        <w:br w:type="page"/>
      </w:r>
    </w:p>
    <w:p w14:paraId="58C67098" w14:textId="178A5539" w:rsidR="00844BD6" w:rsidRPr="00FA0B7C" w:rsidRDefault="00844BD6" w:rsidP="43DFE323">
      <w:pPr>
        <w:pStyle w:val="Heading1"/>
        <w:jc w:val="center"/>
        <w:rPr>
          <w:rFonts w:asciiTheme="minorHAnsi" w:hAnsiTheme="minorHAnsi"/>
        </w:rPr>
      </w:pPr>
      <w:bookmarkStart w:id="174" w:name="_Toc217252346"/>
      <w:bookmarkStart w:id="175" w:name="_Toc218276666"/>
      <w:r w:rsidRPr="00FA0B7C">
        <w:rPr>
          <w:rFonts w:asciiTheme="minorHAnsi" w:hAnsiTheme="minorHAnsi"/>
        </w:rPr>
        <w:lastRenderedPageBreak/>
        <w:t>BAB V</w:t>
      </w:r>
      <w:bookmarkEnd w:id="174"/>
      <w:bookmarkEnd w:id="175"/>
    </w:p>
    <w:p w14:paraId="23933AC3" w14:textId="12CF6478" w:rsidR="00844BD6" w:rsidRDefault="00584B96" w:rsidP="43DFE323">
      <w:pPr>
        <w:pStyle w:val="Heading2"/>
        <w:numPr>
          <w:ilvl w:val="1"/>
          <w:numId w:val="24"/>
        </w:numPr>
        <w:ind w:left="0" w:firstLine="0"/>
      </w:pPr>
      <w:bookmarkStart w:id="176" w:name="_Toc217252347"/>
      <w:bookmarkStart w:id="177" w:name="_Toc218276667"/>
      <w:r>
        <w:t>Insight</w:t>
      </w:r>
      <w:bookmarkEnd w:id="176"/>
      <w:r w:rsidR="00785777">
        <w:t xml:space="preserve"> Implementasi</w:t>
      </w:r>
      <w:bookmarkEnd w:id="177"/>
    </w:p>
    <w:p w14:paraId="20D56208" w14:textId="32EB2A4C" w:rsidR="0052168C" w:rsidRDefault="0052168C" w:rsidP="00385C25">
      <w:pPr>
        <w:ind w:firstLine="720"/>
        <w:jc w:val="both"/>
      </w:pPr>
      <w:r>
        <w:t>Insight yang diperoleh dari proses pembangunan arsitektur Data Lakehouse adalah:</w:t>
      </w:r>
    </w:p>
    <w:p w14:paraId="7268D0A5" w14:textId="57B3E7F1" w:rsidR="0052168C" w:rsidRDefault="0052168C" w:rsidP="00DA73AE">
      <w:pPr>
        <w:pStyle w:val="ListParagraph"/>
        <w:numPr>
          <w:ilvl w:val="0"/>
          <w:numId w:val="27"/>
        </w:numPr>
        <w:jc w:val="both"/>
      </w:pPr>
      <w:r>
        <w:t>Efektivitas Arsitektur Medallion dalam Menjaga Integritas Data: Penerapan zona Raw, Clean, dan Curated menggunakan format Delta Lake terbukti efektif dalam menangani data heterogen (SQL, Google Sheets, dan API). Penggunaan Delta Lake menjamin konsistensi skema dan transaksi ACID, sehingga data terhindar dari kerusakan meskipun terjadi kegagalan saat proses transformasi.</w:t>
      </w:r>
    </w:p>
    <w:p w14:paraId="74EE19D4" w14:textId="1360A9B9" w:rsidR="0052168C" w:rsidRDefault="0052168C" w:rsidP="00DA73AE">
      <w:pPr>
        <w:pStyle w:val="ListParagraph"/>
        <w:numPr>
          <w:ilvl w:val="0"/>
          <w:numId w:val="27"/>
        </w:numPr>
        <w:jc w:val="both"/>
      </w:pPr>
      <w:r>
        <w:t>Otomasi Pipeline Melalui Orkestrasi: Penggunaan Apache Airflow sebagai orkestrator memungkinkan seluruh alur kerja, mulai dari akuisisi data (ingestion), pembersihan (cleaning), hingga pemuatan ke database (loading)—berjalan secara otomatis dan terjadwal. Hal ini memastikan bahwa sistem selalu memberikan rekomendasi yang aktual tanpa memerlukan intervensi manual setiap harinya.</w:t>
      </w:r>
    </w:p>
    <w:p w14:paraId="500632F7" w14:textId="0CD33BA6" w:rsidR="0052168C" w:rsidRPr="0052168C" w:rsidRDefault="0052168C" w:rsidP="00DA73AE">
      <w:pPr>
        <w:pStyle w:val="ListParagraph"/>
        <w:numPr>
          <w:ilvl w:val="0"/>
          <w:numId w:val="27"/>
        </w:numPr>
        <w:jc w:val="both"/>
      </w:pPr>
      <w:r>
        <w:t>Standarisasi Data dari Sumber Heterogen: Proses transformasi pada Silver Layer berhasil menyatukan data terstruktur (SQL) dan semi-terstruktur (Sheets/JSON API) ke dalam satu format tabular yang seragam. Hal ini sangat krusial agar logika analitik preskriptif dapat menghitung skor secara akurat dengan menggabungkan berbagai dimensi data.</w:t>
      </w:r>
    </w:p>
    <w:p w14:paraId="1373321D" w14:textId="61FD4609" w:rsidR="00785777" w:rsidRDefault="00785777" w:rsidP="43DFE323">
      <w:pPr>
        <w:pStyle w:val="Heading2"/>
        <w:numPr>
          <w:ilvl w:val="1"/>
          <w:numId w:val="24"/>
        </w:numPr>
        <w:tabs>
          <w:tab w:val="num" w:pos="360"/>
        </w:tabs>
        <w:ind w:left="0" w:firstLine="0"/>
      </w:pPr>
      <w:bookmarkStart w:id="178" w:name="_Toc218276668"/>
      <w:r>
        <w:t>Insight</w:t>
      </w:r>
      <w:r w:rsidR="0052168C">
        <w:t xml:space="preserve"> dari Dashboard</w:t>
      </w:r>
      <w:bookmarkEnd w:id="178"/>
    </w:p>
    <w:p w14:paraId="0A1A4262" w14:textId="0CEDA965" w:rsidR="00B207B4" w:rsidRDefault="00B207B4" w:rsidP="00385C25">
      <w:pPr>
        <w:ind w:firstLine="720"/>
        <w:jc w:val="both"/>
      </w:pPr>
      <w:r>
        <w:t>Insight yang diperoleh dari hasil visualisasi pada dashboard adalah:</w:t>
      </w:r>
    </w:p>
    <w:p w14:paraId="15F26416" w14:textId="185DE741" w:rsidR="00B207B4" w:rsidRDefault="553B8547" w:rsidP="00DA73AE">
      <w:pPr>
        <w:pStyle w:val="ListParagraph"/>
        <w:numPr>
          <w:ilvl w:val="0"/>
          <w:numId w:val="28"/>
        </w:numPr>
        <w:jc w:val="both"/>
      </w:pPr>
      <w:r>
        <w:t>Dominasi Faktor Bau Badan terhadap Keputusan: Melalui grafik kontribusi faktor, terlihat bahwa skor bau badan seringkali menjadi penyumbang terbesar (mencapai angka 3) dibandingkan skor kekotoran fisik atau kualitas udara (AQI). Hal ini memberikan pemahaman bahwa meskipun paparan debu rendah, aroma tubuh tetap menjadi alasan utama sistem menyarankan untuk mandi.</w:t>
      </w:r>
    </w:p>
    <w:p w14:paraId="19F89F43" w14:textId="6B6D1F95" w:rsidR="00B207B4" w:rsidRDefault="553B8547" w:rsidP="00DA73AE">
      <w:pPr>
        <w:pStyle w:val="ListParagraph"/>
        <w:numPr>
          <w:ilvl w:val="0"/>
          <w:numId w:val="28"/>
        </w:numPr>
        <w:jc w:val="both"/>
      </w:pPr>
      <w:r>
        <w:t>Urgensi Higienitas Melalui KPI: Data Key Performance Indicator (KPI) menunjukkan bahwa 43.75% dari seluruh riwayat data berakhir pada status "Wajib Mandi". Hal ini merefleksikan bahwa pengguna cenderung membiarkan kondisi tubuh mencapai ambang batas kotor sebelum memutuskan untuk mandi, yang juga diperkuat oleh rata-rata waktu sejak mandi terakhir yang mencapai 13,79 jam.</w:t>
      </w:r>
    </w:p>
    <w:p w14:paraId="2B8F1656" w14:textId="7A5FB078" w:rsidR="00B207B4" w:rsidRPr="00B207B4" w:rsidRDefault="553B8547" w:rsidP="00DA73AE">
      <w:pPr>
        <w:pStyle w:val="ListParagraph"/>
        <w:numPr>
          <w:ilvl w:val="0"/>
          <w:numId w:val="28"/>
        </w:numPr>
        <w:jc w:val="both"/>
      </w:pPr>
      <w:r>
        <w:t>Visualisasi Preskriptif untuk Pengambilan Keputusan: Penggunaan Gauge Chart dengan skor seperti 1.48 mempermudah pengguna memahami status kebersihan diri secara real-time. Dengan pembagian zona warna (hijau, kuning, merah), pengguna mendapatkan rekomendasi tindakan yang jelas, apakah mandi bisa ditunda atau harus segera dilakukan berdasarkan ambang batas (threshold) yang telah ditetapkan.</w:t>
      </w:r>
    </w:p>
    <w:p w14:paraId="6CE52CF9" w14:textId="77777777" w:rsidR="00785777" w:rsidRPr="00785777" w:rsidRDefault="00785777" w:rsidP="00785777"/>
    <w:p w14:paraId="7189DA42" w14:textId="77777777" w:rsidR="00785777" w:rsidRPr="00785777" w:rsidRDefault="00785777" w:rsidP="00785777"/>
    <w:p w14:paraId="67D4AE15" w14:textId="6EA55BFA" w:rsidR="00844BD6" w:rsidRPr="009E0711" w:rsidRDefault="00844BD6">
      <w:pPr>
        <w:rPr>
          <w:sz w:val="20"/>
          <w:szCs w:val="20"/>
        </w:rPr>
      </w:pPr>
      <w:r w:rsidRPr="009E0711">
        <w:rPr>
          <w:sz w:val="20"/>
          <w:szCs w:val="20"/>
        </w:rPr>
        <w:br w:type="page"/>
      </w:r>
    </w:p>
    <w:p w14:paraId="4366B021" w14:textId="77777777" w:rsidR="00EA64FE" w:rsidRDefault="00EA64FE" w:rsidP="00EA64FE"/>
    <w:p w14:paraId="65275636" w14:textId="77777777" w:rsidR="00EA64FE" w:rsidRDefault="00EA64FE" w:rsidP="43DFE323">
      <w:pPr>
        <w:pStyle w:val="Heading1"/>
        <w:jc w:val="center"/>
        <w:rPr>
          <w:rFonts w:asciiTheme="minorHAnsi" w:eastAsiaTheme="minorEastAsia" w:hAnsiTheme="minorHAnsi" w:cstheme="minorBidi"/>
          <w:sz w:val="22"/>
          <w:szCs w:val="22"/>
        </w:rPr>
      </w:pPr>
      <w:bookmarkStart w:id="179" w:name="_Toc217252348"/>
      <w:bookmarkStart w:id="180" w:name="_Toc218276669"/>
      <w:r w:rsidRPr="43DFE323">
        <w:rPr>
          <w:rFonts w:asciiTheme="minorHAnsi" w:eastAsiaTheme="minorEastAsia" w:hAnsiTheme="minorHAnsi" w:cstheme="minorBidi"/>
          <w:sz w:val="22"/>
          <w:szCs w:val="22"/>
        </w:rPr>
        <w:t>Daftar Pustaka</w:t>
      </w:r>
      <w:bookmarkEnd w:id="179"/>
      <w:bookmarkEnd w:id="180"/>
    </w:p>
    <w:p w14:paraId="51103A5D" w14:textId="30E2663B" w:rsidR="003C3843" w:rsidRDefault="003C3843" w:rsidP="00EA64FE"/>
    <w:sdt>
      <w:sdtPr>
        <w:rPr>
          <w:rFonts w:ascii="Cambria" w:hAnsi="Cambria"/>
          <w:color w:val="000000"/>
        </w:rPr>
        <w:tag w:val="MENDELEY_BIBLIOGRAPHY"/>
        <w:id w:val="1526600828"/>
        <w:placeholder>
          <w:docPart w:val="9673F95361614808988BC3F199131912"/>
        </w:placeholder>
      </w:sdtPr>
      <w:sdtEndPr>
        <w:rPr>
          <w:color w:val="000000" w:themeColor="text1"/>
        </w:rPr>
      </w:sdtEndPr>
      <w:sdtContent>
        <w:p w14:paraId="3D51C014" w14:textId="77777777" w:rsidR="00110D53" w:rsidRPr="00110D53" w:rsidRDefault="553B8547" w:rsidP="553B8547">
          <w:pPr>
            <w:autoSpaceDE w:val="0"/>
            <w:autoSpaceDN w:val="0"/>
            <w:ind w:left="540" w:hanging="480"/>
            <w:jc w:val="both"/>
            <w:divId w:val="417941135"/>
            <w:rPr>
              <w:rFonts w:ascii="Cambria" w:eastAsia="Times New Roman" w:hAnsi="Cambria"/>
              <w:color w:val="000000"/>
            </w:rPr>
          </w:pPr>
          <w:r w:rsidRPr="553B8547">
            <w:rPr>
              <w:rFonts w:ascii="Cambria" w:eastAsia="Times New Roman" w:hAnsi="Cambria"/>
              <w:color w:val="000000" w:themeColor="text1"/>
            </w:rPr>
            <w:t xml:space="preserve">Ait Errami, S., Hajji, H., Ait El Kadi, K., &amp; Badir, H. (2023). Spatial big data architecture: From Data Warehouses and Data Lakes to the LakeHouse. </w:t>
          </w:r>
          <w:r w:rsidRPr="553B8547">
            <w:rPr>
              <w:rFonts w:ascii="Cambria" w:eastAsia="Times New Roman" w:hAnsi="Cambria"/>
              <w:i/>
              <w:iCs/>
              <w:color w:val="000000" w:themeColor="text1"/>
            </w:rPr>
            <w:t>Journal of Parallel and Distributed Computing</w:t>
          </w:r>
          <w:r w:rsidRPr="553B8547">
            <w:rPr>
              <w:rFonts w:ascii="Cambria" w:eastAsia="Times New Roman" w:hAnsi="Cambria"/>
              <w:color w:val="000000" w:themeColor="text1"/>
            </w:rPr>
            <w:t xml:space="preserve">, </w:t>
          </w:r>
          <w:r w:rsidRPr="553B8547">
            <w:rPr>
              <w:rFonts w:ascii="Cambria" w:eastAsia="Times New Roman" w:hAnsi="Cambria"/>
              <w:i/>
              <w:iCs/>
              <w:color w:val="000000" w:themeColor="text1"/>
            </w:rPr>
            <w:t>176</w:t>
          </w:r>
          <w:r w:rsidRPr="553B8547">
            <w:rPr>
              <w:rFonts w:ascii="Cambria" w:eastAsia="Times New Roman" w:hAnsi="Cambria"/>
              <w:color w:val="000000" w:themeColor="text1"/>
            </w:rPr>
            <w:t>, 70–79. https://doi.org/10.1016/j.jpdc.2023.02.007</w:t>
          </w:r>
        </w:p>
        <w:p w14:paraId="04428E52" w14:textId="77777777" w:rsidR="00110D53" w:rsidRPr="00110D53" w:rsidRDefault="553B8547" w:rsidP="553B8547">
          <w:pPr>
            <w:autoSpaceDE w:val="0"/>
            <w:autoSpaceDN w:val="0"/>
            <w:ind w:left="540" w:hanging="480"/>
            <w:jc w:val="both"/>
            <w:divId w:val="170486345"/>
            <w:rPr>
              <w:rFonts w:ascii="Cambria" w:eastAsia="Times New Roman" w:hAnsi="Cambria"/>
              <w:color w:val="000000"/>
            </w:rPr>
          </w:pPr>
          <w:r w:rsidRPr="553B8547">
            <w:rPr>
              <w:rFonts w:ascii="Cambria" w:eastAsia="Times New Roman" w:hAnsi="Cambria"/>
              <w:color w:val="000000" w:themeColor="text1"/>
            </w:rPr>
            <w:t xml:space="preserve">Armbrust, M., Ghodsi, A., Xin, R., Zaharia, M., &amp; Berkeley, U. (2021). </w:t>
          </w:r>
          <w:r w:rsidRPr="553B8547">
            <w:rPr>
              <w:rFonts w:ascii="Cambria" w:eastAsia="Times New Roman" w:hAnsi="Cambria"/>
              <w:i/>
              <w:iCs/>
              <w:color w:val="000000" w:themeColor="text1"/>
            </w:rPr>
            <w:t>Lakehouse: A New Generation of Open Platforms that Unify Data Warehousing and Advanced Analytics</w:t>
          </w:r>
          <w:r w:rsidRPr="553B8547">
            <w:rPr>
              <w:rFonts w:ascii="Cambria" w:eastAsia="Times New Roman" w:hAnsi="Cambria"/>
              <w:color w:val="000000" w:themeColor="text1"/>
            </w:rPr>
            <w:t>.</w:t>
          </w:r>
        </w:p>
        <w:p w14:paraId="085A851B" w14:textId="77777777" w:rsidR="00110D53" w:rsidRPr="00110D53" w:rsidRDefault="553B8547" w:rsidP="553B8547">
          <w:pPr>
            <w:autoSpaceDE w:val="0"/>
            <w:autoSpaceDN w:val="0"/>
            <w:ind w:left="540" w:hanging="480"/>
            <w:jc w:val="both"/>
            <w:divId w:val="617376287"/>
            <w:rPr>
              <w:rFonts w:ascii="Cambria" w:eastAsia="Times New Roman" w:hAnsi="Cambria"/>
              <w:color w:val="000000"/>
            </w:rPr>
          </w:pPr>
          <w:r w:rsidRPr="553B8547">
            <w:rPr>
              <w:rFonts w:ascii="Cambria" w:eastAsia="Times New Roman" w:hAnsi="Cambria"/>
              <w:color w:val="000000" w:themeColor="text1"/>
            </w:rPr>
            <w:t xml:space="preserve">Harby, A. A. (2022). </w:t>
          </w:r>
          <w:r w:rsidRPr="553B8547">
            <w:rPr>
              <w:rFonts w:ascii="Cambria" w:eastAsia="Times New Roman" w:hAnsi="Cambria"/>
              <w:i/>
              <w:iCs/>
              <w:color w:val="000000" w:themeColor="text1"/>
            </w:rPr>
            <w:t>From Data Warehouse to Lakehouse: A Comparative Review</w:t>
          </w:r>
          <w:r w:rsidRPr="553B8547">
            <w:rPr>
              <w:rFonts w:ascii="Cambria" w:eastAsia="Times New Roman" w:hAnsi="Cambria"/>
              <w:color w:val="000000" w:themeColor="text1"/>
            </w:rPr>
            <w:t>. IEEE.</w:t>
          </w:r>
        </w:p>
        <w:p w14:paraId="13B121D2" w14:textId="77777777" w:rsidR="00110D53" w:rsidRPr="00110D53" w:rsidRDefault="553B8547" w:rsidP="553B8547">
          <w:pPr>
            <w:autoSpaceDE w:val="0"/>
            <w:autoSpaceDN w:val="0"/>
            <w:ind w:left="540" w:hanging="480"/>
            <w:jc w:val="both"/>
            <w:divId w:val="1194149191"/>
            <w:rPr>
              <w:rFonts w:ascii="Cambria" w:eastAsia="Times New Roman" w:hAnsi="Cambria"/>
              <w:color w:val="000000"/>
            </w:rPr>
          </w:pPr>
          <w:r w:rsidRPr="553B8547">
            <w:rPr>
              <w:rFonts w:ascii="Cambria" w:eastAsia="Times New Roman" w:hAnsi="Cambria"/>
              <w:color w:val="000000" w:themeColor="text1"/>
            </w:rPr>
            <w:t xml:space="preserve">Harby, A. A., &amp; Zulkernine, F. (2025). Data Lakehouse: A survey and experimental study. </w:t>
          </w:r>
          <w:r w:rsidRPr="553B8547">
            <w:rPr>
              <w:rFonts w:ascii="Cambria" w:eastAsia="Times New Roman" w:hAnsi="Cambria"/>
              <w:i/>
              <w:iCs/>
              <w:color w:val="000000" w:themeColor="text1"/>
            </w:rPr>
            <w:t>Information Systems</w:t>
          </w:r>
          <w:r w:rsidRPr="553B8547">
            <w:rPr>
              <w:rFonts w:ascii="Cambria" w:eastAsia="Times New Roman" w:hAnsi="Cambria"/>
              <w:color w:val="000000" w:themeColor="text1"/>
            </w:rPr>
            <w:t xml:space="preserve">, </w:t>
          </w:r>
          <w:r w:rsidRPr="553B8547">
            <w:rPr>
              <w:rFonts w:ascii="Cambria" w:eastAsia="Times New Roman" w:hAnsi="Cambria"/>
              <w:i/>
              <w:iCs/>
              <w:color w:val="000000" w:themeColor="text1"/>
            </w:rPr>
            <w:t>127</w:t>
          </w:r>
          <w:r w:rsidRPr="553B8547">
            <w:rPr>
              <w:rFonts w:ascii="Cambria" w:eastAsia="Times New Roman" w:hAnsi="Cambria"/>
              <w:color w:val="000000" w:themeColor="text1"/>
            </w:rPr>
            <w:t>, 102460. https://doi.org/10.1016/j.is.2024.102460</w:t>
          </w:r>
        </w:p>
        <w:p w14:paraId="0D6B33EF" w14:textId="77777777" w:rsidR="00110D53" w:rsidRPr="00110D53" w:rsidRDefault="553B8547" w:rsidP="553B8547">
          <w:pPr>
            <w:autoSpaceDE w:val="0"/>
            <w:autoSpaceDN w:val="0"/>
            <w:ind w:left="540" w:hanging="480"/>
            <w:jc w:val="both"/>
            <w:divId w:val="1432438019"/>
            <w:rPr>
              <w:rFonts w:ascii="Cambria" w:eastAsia="Times New Roman" w:hAnsi="Cambria"/>
              <w:color w:val="000000"/>
            </w:rPr>
          </w:pPr>
          <w:r w:rsidRPr="553B8547">
            <w:rPr>
              <w:rFonts w:ascii="Cambria" w:eastAsia="Times New Roman" w:hAnsi="Cambria"/>
              <w:color w:val="000000" w:themeColor="text1"/>
            </w:rPr>
            <w:t xml:space="preserve">Nguyen, T., Nguyen, H.-T., &amp; Nguyen-Hoang, T.-A. (2025). Data quality management in big data: Strategies, tools, and educational implications. </w:t>
          </w:r>
          <w:r w:rsidRPr="553B8547">
            <w:rPr>
              <w:rFonts w:ascii="Cambria" w:eastAsia="Times New Roman" w:hAnsi="Cambria"/>
              <w:i/>
              <w:iCs/>
              <w:color w:val="000000" w:themeColor="text1"/>
            </w:rPr>
            <w:t>Journal of Parallel and Distributed Computing</w:t>
          </w:r>
          <w:r w:rsidRPr="553B8547">
            <w:rPr>
              <w:rFonts w:ascii="Cambria" w:eastAsia="Times New Roman" w:hAnsi="Cambria"/>
              <w:color w:val="000000" w:themeColor="text1"/>
            </w:rPr>
            <w:t xml:space="preserve">, </w:t>
          </w:r>
          <w:r w:rsidRPr="553B8547">
            <w:rPr>
              <w:rFonts w:ascii="Cambria" w:eastAsia="Times New Roman" w:hAnsi="Cambria"/>
              <w:i/>
              <w:iCs/>
              <w:color w:val="000000" w:themeColor="text1"/>
            </w:rPr>
            <w:t>200</w:t>
          </w:r>
          <w:r w:rsidRPr="553B8547">
            <w:rPr>
              <w:rFonts w:ascii="Cambria" w:eastAsia="Times New Roman" w:hAnsi="Cambria"/>
              <w:color w:val="000000" w:themeColor="text1"/>
            </w:rPr>
            <w:t>, 105067. https://doi.org/10.1016/j.jpdc.2025.105067</w:t>
          </w:r>
        </w:p>
        <w:p w14:paraId="64B4059A" w14:textId="77777777" w:rsidR="00110D53" w:rsidRPr="00110D53" w:rsidRDefault="553B8547" w:rsidP="553B8547">
          <w:pPr>
            <w:autoSpaceDE w:val="0"/>
            <w:autoSpaceDN w:val="0"/>
            <w:ind w:left="540" w:hanging="480"/>
            <w:jc w:val="both"/>
            <w:divId w:val="287902923"/>
            <w:rPr>
              <w:rFonts w:ascii="Cambria" w:eastAsia="Times New Roman" w:hAnsi="Cambria"/>
              <w:color w:val="000000"/>
            </w:rPr>
          </w:pPr>
          <w:r w:rsidRPr="553B8547">
            <w:rPr>
              <w:rFonts w:ascii="Cambria" w:eastAsia="Times New Roman" w:hAnsi="Cambria"/>
              <w:color w:val="000000" w:themeColor="text1"/>
            </w:rPr>
            <w:t xml:space="preserve">Otaki, Y., &amp; Maeda, A. (2022). Water-Saving Tips With a Visualized Indicator Related to the Environment. </w:t>
          </w:r>
          <w:r w:rsidRPr="553B8547">
            <w:rPr>
              <w:rFonts w:ascii="Cambria" w:eastAsia="Times New Roman" w:hAnsi="Cambria"/>
              <w:i/>
              <w:iCs/>
              <w:color w:val="000000" w:themeColor="text1"/>
            </w:rPr>
            <w:t>Frontiers in Water</w:t>
          </w:r>
          <w:r w:rsidRPr="553B8547">
            <w:rPr>
              <w:rFonts w:ascii="Cambria" w:eastAsia="Times New Roman" w:hAnsi="Cambria"/>
              <w:color w:val="000000" w:themeColor="text1"/>
            </w:rPr>
            <w:t xml:space="preserve">, </w:t>
          </w:r>
          <w:r w:rsidRPr="553B8547">
            <w:rPr>
              <w:rFonts w:ascii="Cambria" w:eastAsia="Times New Roman" w:hAnsi="Cambria"/>
              <w:i/>
              <w:iCs/>
              <w:color w:val="000000" w:themeColor="text1"/>
            </w:rPr>
            <w:t>4</w:t>
          </w:r>
          <w:r w:rsidRPr="553B8547">
            <w:rPr>
              <w:rFonts w:ascii="Cambria" w:eastAsia="Times New Roman" w:hAnsi="Cambria"/>
              <w:color w:val="000000" w:themeColor="text1"/>
            </w:rPr>
            <w:t>. https://doi.org/10.3389/frwa.2022.914665</w:t>
          </w:r>
        </w:p>
        <w:p w14:paraId="6947E479" w14:textId="77777777" w:rsidR="00110D53" w:rsidRPr="00110D53" w:rsidRDefault="553B8547" w:rsidP="553B8547">
          <w:pPr>
            <w:autoSpaceDE w:val="0"/>
            <w:autoSpaceDN w:val="0"/>
            <w:ind w:left="540" w:hanging="480"/>
            <w:jc w:val="both"/>
            <w:divId w:val="1588151486"/>
            <w:rPr>
              <w:rFonts w:ascii="Cambria" w:eastAsia="Times New Roman" w:hAnsi="Cambria"/>
              <w:color w:val="000000"/>
            </w:rPr>
          </w:pPr>
          <w:r w:rsidRPr="553B8547">
            <w:rPr>
              <w:rFonts w:ascii="Cambria" w:eastAsia="Times New Roman" w:hAnsi="Cambria"/>
              <w:color w:val="000000" w:themeColor="text1"/>
            </w:rPr>
            <w:t xml:space="preserve">Skowron, K., Bauza‐kaszewska, J., Kraszewska, Z., Wiktorczyk‐kapischke, N., Grudlewska‐buda, K., Kwiecińska‐piróg, J., Wałecka‐zacharska, E., Radtke, L., &amp; Gospodarek‐komkowska, E. (2021). Human skin microbiome: Impact of intrinsic and extrinsic factors on skin microbiota. In </w:t>
          </w:r>
          <w:r w:rsidRPr="553B8547">
            <w:rPr>
              <w:rFonts w:ascii="Cambria" w:eastAsia="Times New Roman" w:hAnsi="Cambria"/>
              <w:i/>
              <w:iCs/>
              <w:color w:val="000000" w:themeColor="text1"/>
            </w:rPr>
            <w:t>Microorganisms</w:t>
          </w:r>
          <w:r w:rsidRPr="553B8547">
            <w:rPr>
              <w:rFonts w:ascii="Cambria" w:eastAsia="Times New Roman" w:hAnsi="Cambria"/>
              <w:color w:val="000000" w:themeColor="text1"/>
            </w:rPr>
            <w:t xml:space="preserve"> (Vol. 9, Issue 3, pp. 1–20). MDPI AG. https://doi.org/10.3390/microorganisms9030543</w:t>
          </w:r>
        </w:p>
        <w:p w14:paraId="56AC7F1F" w14:textId="0614D5A5" w:rsidR="003C3843" w:rsidRDefault="00110D53" w:rsidP="00EA64FE">
          <w:r w:rsidRPr="00110D53">
            <w:rPr>
              <w:rFonts w:ascii="Cambria" w:eastAsia="Times New Roman" w:hAnsi="Cambria"/>
              <w:color w:val="000000"/>
            </w:rPr>
            <w:t> </w:t>
          </w:r>
        </w:p>
      </w:sdtContent>
    </w:sdt>
    <w:p w14:paraId="3178911E" w14:textId="77777777" w:rsidR="003C3843" w:rsidRDefault="003C3843" w:rsidP="00EA64FE"/>
    <w:p w14:paraId="0D2BB61D" w14:textId="77777777" w:rsidR="003C3843" w:rsidRDefault="003C3843" w:rsidP="00EA64FE"/>
    <w:p w14:paraId="312335C0" w14:textId="79640549" w:rsidR="00EA64FE" w:rsidRDefault="00EA64FE" w:rsidP="00EA64FE">
      <w:r>
        <w:br w:type="page"/>
      </w:r>
    </w:p>
    <w:p w14:paraId="2ED1E250" w14:textId="77777777" w:rsidR="00EA64FE" w:rsidRPr="00110D53" w:rsidRDefault="00EA64FE" w:rsidP="43DFE323">
      <w:pPr>
        <w:pStyle w:val="Heading1"/>
        <w:jc w:val="center"/>
        <w:rPr>
          <w:rFonts w:asciiTheme="minorHAnsi" w:hAnsiTheme="minorHAnsi"/>
          <w:sz w:val="22"/>
          <w:szCs w:val="22"/>
        </w:rPr>
      </w:pPr>
      <w:bookmarkStart w:id="181" w:name="_Toc217252349"/>
      <w:bookmarkStart w:id="182" w:name="_Toc218276670"/>
      <w:r w:rsidRPr="43DFE323">
        <w:rPr>
          <w:rFonts w:asciiTheme="minorHAnsi" w:hAnsiTheme="minorHAnsi"/>
          <w:sz w:val="22"/>
          <w:szCs w:val="22"/>
        </w:rPr>
        <w:lastRenderedPageBreak/>
        <w:t>Lampiran</w:t>
      </w:r>
      <w:bookmarkEnd w:id="181"/>
      <w:bookmarkEnd w:id="182"/>
    </w:p>
    <w:p w14:paraId="6BBF42DA" w14:textId="77777777" w:rsidR="00EA64FE" w:rsidRDefault="00EA64FE">
      <w:pPr>
        <w:spacing w:after="0"/>
        <w:jc w:val="center"/>
      </w:pPr>
    </w:p>
    <w:p w14:paraId="13745DCA" w14:textId="40B63B51" w:rsidR="514100EB" w:rsidRDefault="514100EB" w:rsidP="514100EB">
      <w:pPr>
        <w:spacing w:after="0"/>
        <w:jc w:val="both"/>
      </w:pPr>
      <w:r>
        <w:t>Lampiran 1.</w:t>
      </w:r>
    </w:p>
    <w:p w14:paraId="178F6072" w14:textId="2C3F2F9A" w:rsidR="514100EB" w:rsidRDefault="514100EB" w:rsidP="514100EB">
      <w:pPr>
        <w:spacing w:after="0"/>
        <w:jc w:val="both"/>
      </w:pPr>
      <w:r>
        <w:t>Link Repositori Github.</w:t>
      </w:r>
    </w:p>
    <w:p w14:paraId="7AEBEF0F" w14:textId="27B596C5" w:rsidR="514100EB" w:rsidRDefault="00A00B8B" w:rsidP="514100EB">
      <w:pPr>
        <w:spacing w:after="0"/>
        <w:jc w:val="both"/>
      </w:pPr>
      <w:hyperlink r:id="rId78">
        <w:r w:rsidR="514100EB" w:rsidRPr="514100EB">
          <w:rPr>
            <w:rStyle w:val="Hyperlink"/>
          </w:rPr>
          <w:t>https://github.com/Andra-Braputra/data-lakehouse-hygiene.git</w:t>
        </w:r>
      </w:hyperlink>
    </w:p>
    <w:p w14:paraId="7EBE79D8" w14:textId="19452D34" w:rsidR="514100EB" w:rsidRDefault="514100EB" w:rsidP="514100EB">
      <w:pPr>
        <w:spacing w:after="0"/>
        <w:jc w:val="both"/>
      </w:pPr>
    </w:p>
    <w:p w14:paraId="274D55C3" w14:textId="230D904F" w:rsidR="514100EB" w:rsidRDefault="514100EB" w:rsidP="514100EB">
      <w:pPr>
        <w:spacing w:after="0"/>
        <w:jc w:val="both"/>
      </w:pPr>
      <w:r>
        <w:t>Lampiran 2.</w:t>
      </w:r>
    </w:p>
    <w:p w14:paraId="778CFC51" w14:textId="4D159EF9" w:rsidR="2FBAE756" w:rsidRDefault="1C344AC9" w:rsidP="2FBAE756">
      <w:pPr>
        <w:spacing w:after="0"/>
        <w:jc w:val="both"/>
      </w:pPr>
      <w:r>
        <w:t>Referensi Skor METs</w:t>
      </w:r>
      <w:r w:rsidR="667A85C6">
        <w:t>.</w:t>
      </w:r>
    </w:p>
    <w:p w14:paraId="2750AF20" w14:textId="66027727" w:rsidR="7DC6C3D6" w:rsidRDefault="7DC6C3D6" w:rsidP="7DC6C3D6">
      <w:pPr>
        <w:spacing w:after="0"/>
        <w:jc w:val="center"/>
      </w:pPr>
      <w:r>
        <w:rPr>
          <w:noProof/>
        </w:rPr>
        <w:drawing>
          <wp:inline distT="0" distB="0" distL="0" distR="0" wp14:anchorId="536B9A02" wp14:editId="38192686">
            <wp:extent cx="5313640" cy="6869129"/>
            <wp:effectExtent l="0" t="0" r="0" b="0"/>
            <wp:docPr id="3265523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52341" name="Picture 326552341"/>
                    <pic:cNvPicPr/>
                  </pic:nvPicPr>
                  <pic:blipFill>
                    <a:blip r:embed="rId79">
                      <a:extLst>
                        <a:ext uri="{28A0092B-C50C-407E-A947-70E740481C1C}">
                          <a14:useLocalDpi xmlns:a14="http://schemas.microsoft.com/office/drawing/2010/main"/>
                        </a:ext>
                      </a:extLst>
                    </a:blip>
                    <a:stretch>
                      <a:fillRect/>
                    </a:stretch>
                  </pic:blipFill>
                  <pic:spPr>
                    <a:xfrm>
                      <a:off x="0" y="0"/>
                      <a:ext cx="5313640" cy="6869129"/>
                    </a:xfrm>
                    <a:prstGeom prst="rect">
                      <a:avLst/>
                    </a:prstGeom>
                  </pic:spPr>
                </pic:pic>
              </a:graphicData>
            </a:graphic>
          </wp:inline>
        </w:drawing>
      </w:r>
    </w:p>
    <w:p w14:paraId="1E28E1B0" w14:textId="6C0F066B" w:rsidR="61F22B01" w:rsidRDefault="61F22B01" w:rsidP="61F22B01">
      <w:pPr>
        <w:spacing w:after="0"/>
        <w:jc w:val="center"/>
      </w:pPr>
      <w:r>
        <w:rPr>
          <w:noProof/>
        </w:rPr>
        <w:lastRenderedPageBreak/>
        <w:drawing>
          <wp:inline distT="0" distB="0" distL="0" distR="0" wp14:anchorId="3711E519" wp14:editId="6EEDD12D">
            <wp:extent cx="5757296" cy="7458595"/>
            <wp:effectExtent l="0" t="0" r="0" b="0"/>
            <wp:docPr id="1922217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17638" name="Picture 1922217638"/>
                    <pic:cNvPicPr/>
                  </pic:nvPicPr>
                  <pic:blipFill>
                    <a:blip r:embed="rId80">
                      <a:extLst>
                        <a:ext uri="{28A0092B-C50C-407E-A947-70E740481C1C}">
                          <a14:useLocalDpi xmlns:a14="http://schemas.microsoft.com/office/drawing/2010/main"/>
                        </a:ext>
                      </a:extLst>
                    </a:blip>
                    <a:stretch>
                      <a:fillRect/>
                    </a:stretch>
                  </pic:blipFill>
                  <pic:spPr>
                    <a:xfrm>
                      <a:off x="0" y="0"/>
                      <a:ext cx="5757296" cy="7458595"/>
                    </a:xfrm>
                    <a:prstGeom prst="rect">
                      <a:avLst/>
                    </a:prstGeom>
                  </pic:spPr>
                </pic:pic>
              </a:graphicData>
            </a:graphic>
          </wp:inline>
        </w:drawing>
      </w:r>
    </w:p>
    <w:p w14:paraId="4F82D547" w14:textId="74844B57" w:rsidR="61F22B01" w:rsidRDefault="61F22B01" w:rsidP="61F22B01">
      <w:pPr>
        <w:spacing w:after="0"/>
        <w:jc w:val="center"/>
      </w:pPr>
    </w:p>
    <w:p w14:paraId="65DBA318" w14:textId="014ADDFE" w:rsidR="61F22B01" w:rsidRDefault="61F22B01" w:rsidP="61F22B01">
      <w:pPr>
        <w:spacing w:after="0"/>
        <w:jc w:val="center"/>
      </w:pPr>
    </w:p>
    <w:p w14:paraId="2440DE8D" w14:textId="436B2D90" w:rsidR="61F22B01" w:rsidRDefault="61F22B01" w:rsidP="61F22B01">
      <w:pPr>
        <w:spacing w:after="0"/>
        <w:jc w:val="center"/>
      </w:pPr>
    </w:p>
    <w:p w14:paraId="4E6E3D16" w14:textId="18631C8C" w:rsidR="61F22B01" w:rsidRDefault="61F22B01" w:rsidP="553B8547">
      <w:pPr>
        <w:spacing w:after="0"/>
        <w:jc w:val="center"/>
      </w:pPr>
    </w:p>
    <w:p w14:paraId="516CF6C6" w14:textId="3E29FE1A" w:rsidR="553B8547" w:rsidRDefault="553B8547" w:rsidP="553B8547">
      <w:pPr>
        <w:spacing w:after="0"/>
        <w:jc w:val="center"/>
      </w:pPr>
    </w:p>
    <w:p w14:paraId="1BA92F52" w14:textId="20D348F0" w:rsidR="553B8547" w:rsidRDefault="553B8547" w:rsidP="553B8547">
      <w:pPr>
        <w:spacing w:after="0"/>
        <w:jc w:val="center"/>
      </w:pPr>
    </w:p>
    <w:p w14:paraId="22EF6700" w14:textId="1EB914BE" w:rsidR="00EA64FE" w:rsidRDefault="667A85C6" w:rsidP="667A85C6">
      <w:pPr>
        <w:spacing w:after="0"/>
        <w:jc w:val="both"/>
      </w:pPr>
      <w:r>
        <w:t>Lampiran 3.</w:t>
      </w:r>
    </w:p>
    <w:p w14:paraId="6C50788F" w14:textId="17769396" w:rsidR="00EA64FE" w:rsidRDefault="553B8547" w:rsidP="553B8547">
      <w:pPr>
        <w:spacing w:after="0"/>
        <w:jc w:val="both"/>
      </w:pPr>
      <w:r>
        <w:lastRenderedPageBreak/>
        <w:t>Halaman Dashboard Analisis Kebutuhan Mandi.</w:t>
      </w:r>
    </w:p>
    <w:p w14:paraId="2E1F53B7" w14:textId="39D488A1" w:rsidR="00EA64FE" w:rsidRDefault="00EA64FE" w:rsidP="553B8547">
      <w:pPr>
        <w:spacing w:after="0"/>
        <w:jc w:val="center"/>
      </w:pPr>
      <w:r>
        <w:rPr>
          <w:noProof/>
        </w:rPr>
        <w:drawing>
          <wp:inline distT="0" distB="0" distL="0" distR="0" wp14:anchorId="3BAA2945" wp14:editId="6571B6D7">
            <wp:extent cx="5657850" cy="5762625"/>
            <wp:effectExtent l="0" t="0" r="0" b="0"/>
            <wp:docPr id="18009512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51232" name="Picture 1800951232"/>
                    <pic:cNvPicPr/>
                  </pic:nvPicPr>
                  <pic:blipFill>
                    <a:blip r:embed="rId81">
                      <a:extLst>
                        <a:ext uri="{28A0092B-C50C-407E-A947-70E740481C1C}">
                          <a14:useLocalDpi xmlns:a14="http://schemas.microsoft.com/office/drawing/2010/main"/>
                        </a:ext>
                      </a:extLst>
                    </a:blip>
                    <a:stretch>
                      <a:fillRect/>
                    </a:stretch>
                  </pic:blipFill>
                  <pic:spPr>
                    <a:xfrm>
                      <a:off x="0" y="0"/>
                      <a:ext cx="5657850" cy="5762625"/>
                    </a:xfrm>
                    <a:prstGeom prst="rect">
                      <a:avLst/>
                    </a:prstGeom>
                  </pic:spPr>
                </pic:pic>
              </a:graphicData>
            </a:graphic>
          </wp:inline>
        </w:drawing>
      </w:r>
    </w:p>
    <w:p w14:paraId="789D58ED" w14:textId="4B91B7EA" w:rsidR="553B8547" w:rsidRDefault="553B8547" w:rsidP="553B8547">
      <w:pPr>
        <w:spacing w:after="0"/>
        <w:jc w:val="center"/>
      </w:pPr>
    </w:p>
    <w:p w14:paraId="4C3EFD4A" w14:textId="535313DB" w:rsidR="553B8547" w:rsidRDefault="553B8547" w:rsidP="553B8547">
      <w:pPr>
        <w:spacing w:after="0"/>
        <w:jc w:val="center"/>
      </w:pPr>
    </w:p>
    <w:p w14:paraId="24D6DB00" w14:textId="12324A27" w:rsidR="553B8547" w:rsidRDefault="553B8547" w:rsidP="553B8547">
      <w:pPr>
        <w:spacing w:after="0"/>
        <w:jc w:val="center"/>
      </w:pPr>
    </w:p>
    <w:p w14:paraId="3A52AA2A" w14:textId="5A9A1425" w:rsidR="553B8547" w:rsidRDefault="553B8547" w:rsidP="553B8547">
      <w:pPr>
        <w:spacing w:after="0"/>
        <w:jc w:val="center"/>
      </w:pPr>
    </w:p>
    <w:p w14:paraId="0F85433B" w14:textId="04801974" w:rsidR="553B8547" w:rsidRDefault="553B8547" w:rsidP="553B8547">
      <w:pPr>
        <w:spacing w:after="0"/>
        <w:jc w:val="center"/>
      </w:pPr>
    </w:p>
    <w:p w14:paraId="3A9299F5" w14:textId="48791009" w:rsidR="553B8547" w:rsidRDefault="553B8547" w:rsidP="553B8547">
      <w:pPr>
        <w:spacing w:after="0"/>
        <w:jc w:val="center"/>
      </w:pPr>
    </w:p>
    <w:p w14:paraId="6DB73648" w14:textId="681BC489" w:rsidR="553B8547" w:rsidRDefault="553B8547" w:rsidP="553B8547">
      <w:pPr>
        <w:spacing w:after="0"/>
        <w:jc w:val="center"/>
      </w:pPr>
    </w:p>
    <w:p w14:paraId="4214F4A2" w14:textId="6DCF3738" w:rsidR="553B8547" w:rsidRDefault="553B8547" w:rsidP="553B8547">
      <w:pPr>
        <w:spacing w:after="0"/>
        <w:jc w:val="center"/>
      </w:pPr>
    </w:p>
    <w:p w14:paraId="20A4DDE3" w14:textId="2F25D844" w:rsidR="553B8547" w:rsidRDefault="553B8547" w:rsidP="553B8547">
      <w:pPr>
        <w:spacing w:after="0"/>
        <w:jc w:val="center"/>
      </w:pPr>
    </w:p>
    <w:p w14:paraId="18879035" w14:textId="7B5E0874" w:rsidR="553B8547" w:rsidRDefault="553B8547" w:rsidP="553B8547">
      <w:pPr>
        <w:spacing w:after="0"/>
        <w:jc w:val="center"/>
      </w:pPr>
    </w:p>
    <w:p w14:paraId="4F6AFBC3" w14:textId="0A67176C" w:rsidR="553B8547" w:rsidRDefault="553B8547" w:rsidP="553B8547">
      <w:pPr>
        <w:spacing w:after="0"/>
        <w:jc w:val="center"/>
      </w:pPr>
    </w:p>
    <w:p w14:paraId="38ABAFDB" w14:textId="591EDABA" w:rsidR="553B8547" w:rsidRDefault="553B8547" w:rsidP="553B8547">
      <w:pPr>
        <w:spacing w:after="0"/>
        <w:jc w:val="center"/>
      </w:pPr>
    </w:p>
    <w:p w14:paraId="02565592" w14:textId="7853C530" w:rsidR="553B8547" w:rsidRDefault="553B8547" w:rsidP="553B8547">
      <w:pPr>
        <w:spacing w:after="0"/>
        <w:jc w:val="center"/>
      </w:pPr>
    </w:p>
    <w:p w14:paraId="0E8F9E86" w14:textId="792CFFFD" w:rsidR="553B8547" w:rsidRDefault="553B8547" w:rsidP="553B8547">
      <w:pPr>
        <w:spacing w:after="0"/>
        <w:jc w:val="center"/>
      </w:pPr>
    </w:p>
    <w:p w14:paraId="0AAFE2C7" w14:textId="56782910" w:rsidR="553B8547" w:rsidRDefault="553B8547" w:rsidP="553B8547">
      <w:pPr>
        <w:spacing w:after="0"/>
        <w:jc w:val="center"/>
      </w:pPr>
      <w:r>
        <w:rPr>
          <w:noProof/>
        </w:rPr>
        <w:lastRenderedPageBreak/>
        <w:drawing>
          <wp:inline distT="0" distB="0" distL="0" distR="0" wp14:anchorId="1FDF1668" wp14:editId="0FC3675D">
            <wp:extent cx="5676900" cy="5762625"/>
            <wp:effectExtent l="0" t="0" r="0" b="0"/>
            <wp:docPr id="17643250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25019" name="Picture 1764325019"/>
                    <pic:cNvPicPr/>
                  </pic:nvPicPr>
                  <pic:blipFill>
                    <a:blip r:embed="rId82">
                      <a:extLst>
                        <a:ext uri="{28A0092B-C50C-407E-A947-70E740481C1C}">
                          <a14:useLocalDpi xmlns:a14="http://schemas.microsoft.com/office/drawing/2010/main"/>
                        </a:ext>
                      </a:extLst>
                    </a:blip>
                    <a:stretch>
                      <a:fillRect/>
                    </a:stretch>
                  </pic:blipFill>
                  <pic:spPr>
                    <a:xfrm>
                      <a:off x="0" y="0"/>
                      <a:ext cx="5676900" cy="5762625"/>
                    </a:xfrm>
                    <a:prstGeom prst="rect">
                      <a:avLst/>
                    </a:prstGeom>
                  </pic:spPr>
                </pic:pic>
              </a:graphicData>
            </a:graphic>
          </wp:inline>
        </w:drawing>
      </w:r>
    </w:p>
    <w:p w14:paraId="782D9783" w14:textId="6679E2E4" w:rsidR="553B8547" w:rsidRDefault="553B8547" w:rsidP="553B8547">
      <w:pPr>
        <w:spacing w:after="0"/>
        <w:jc w:val="center"/>
      </w:pPr>
      <w:r>
        <w:rPr>
          <w:noProof/>
        </w:rPr>
        <w:lastRenderedPageBreak/>
        <w:drawing>
          <wp:inline distT="0" distB="0" distL="0" distR="0" wp14:anchorId="5EDB9EFC" wp14:editId="37D3BE05">
            <wp:extent cx="5774464" cy="7115175"/>
            <wp:effectExtent l="0" t="0" r="0" b="0"/>
            <wp:docPr id="1210025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5982" name="Picture 1210025982"/>
                    <pic:cNvPicPr/>
                  </pic:nvPicPr>
                  <pic:blipFill>
                    <a:blip r:embed="rId83">
                      <a:extLst>
                        <a:ext uri="{28A0092B-C50C-407E-A947-70E740481C1C}">
                          <a14:useLocalDpi xmlns:a14="http://schemas.microsoft.com/office/drawing/2010/main"/>
                        </a:ext>
                      </a:extLst>
                    </a:blip>
                    <a:stretch>
                      <a:fillRect/>
                    </a:stretch>
                  </pic:blipFill>
                  <pic:spPr>
                    <a:xfrm>
                      <a:off x="0" y="0"/>
                      <a:ext cx="5774464" cy="7115175"/>
                    </a:xfrm>
                    <a:prstGeom prst="rect">
                      <a:avLst/>
                    </a:prstGeom>
                  </pic:spPr>
                </pic:pic>
              </a:graphicData>
            </a:graphic>
          </wp:inline>
        </w:drawing>
      </w:r>
    </w:p>
    <w:sectPr w:rsidR="553B8547" w:rsidSect="00DA73AE">
      <w:pgSz w:w="11906" w:h="16838"/>
      <w:pgMar w:top="1417" w:right="1417" w:bottom="1417" w:left="1417" w:header="720" w:footer="720" w:gutter="0"/>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33DF9" w14:textId="77777777" w:rsidR="00A00B8B" w:rsidRDefault="00A00B8B">
      <w:pPr>
        <w:spacing w:after="0" w:line="240" w:lineRule="auto"/>
      </w:pPr>
      <w:r>
        <w:separator/>
      </w:r>
    </w:p>
  </w:endnote>
  <w:endnote w:type="continuationSeparator" w:id="0">
    <w:p w14:paraId="2ED7BFAA" w14:textId="77777777" w:rsidR="00A00B8B" w:rsidRDefault="00A00B8B">
      <w:pPr>
        <w:spacing w:after="0" w:line="240" w:lineRule="auto"/>
      </w:pPr>
      <w:r>
        <w:continuationSeparator/>
      </w:r>
    </w:p>
  </w:endnote>
  <w:endnote w:type="continuationNotice" w:id="1">
    <w:p w14:paraId="34D60AC7" w14:textId="77777777" w:rsidR="00A00B8B" w:rsidRDefault="00A00B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mbria"/>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8120366"/>
      <w:docPartObj>
        <w:docPartGallery w:val="Page Numbers (Bottom of Page)"/>
        <w:docPartUnique/>
      </w:docPartObj>
    </w:sdtPr>
    <w:sdtEndPr>
      <w:rPr>
        <w:noProof/>
      </w:rPr>
    </w:sdtEndPr>
    <w:sdtContent>
      <w:p w14:paraId="3A8BF06E" w14:textId="6A22863E" w:rsidR="00DA73AE" w:rsidRDefault="00DA73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200689" w14:textId="77777777" w:rsidR="00DA73AE" w:rsidRDefault="00DA73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AF39A" w14:textId="77777777" w:rsidR="00A00B8B" w:rsidRDefault="00A00B8B">
      <w:pPr>
        <w:spacing w:after="0" w:line="240" w:lineRule="auto"/>
      </w:pPr>
      <w:r>
        <w:separator/>
      </w:r>
    </w:p>
  </w:footnote>
  <w:footnote w:type="continuationSeparator" w:id="0">
    <w:p w14:paraId="6868C51D" w14:textId="77777777" w:rsidR="00A00B8B" w:rsidRDefault="00A00B8B">
      <w:pPr>
        <w:spacing w:after="0" w:line="240" w:lineRule="auto"/>
      </w:pPr>
      <w:r>
        <w:continuationSeparator/>
      </w:r>
    </w:p>
  </w:footnote>
  <w:footnote w:type="continuationNotice" w:id="1">
    <w:p w14:paraId="501A81C6" w14:textId="77777777" w:rsidR="00A00B8B" w:rsidRDefault="00A00B8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3020"/>
      <w:gridCol w:w="3020"/>
      <w:gridCol w:w="3020"/>
    </w:tblGrid>
    <w:tr w:rsidR="2C7D8E51" w14:paraId="3CE5F6EA" w14:textId="77777777" w:rsidTr="2C7D8E51">
      <w:trPr>
        <w:trHeight w:val="300"/>
      </w:trPr>
      <w:tc>
        <w:tcPr>
          <w:tcW w:w="3020" w:type="dxa"/>
        </w:tcPr>
        <w:p w14:paraId="3A71D4B3" w14:textId="15A4B727" w:rsidR="2C7D8E51" w:rsidRDefault="2C7D8E51" w:rsidP="2C7D8E51">
          <w:pPr>
            <w:pStyle w:val="Header"/>
            <w:ind w:left="-115"/>
          </w:pPr>
        </w:p>
      </w:tc>
      <w:tc>
        <w:tcPr>
          <w:tcW w:w="3020" w:type="dxa"/>
        </w:tcPr>
        <w:p w14:paraId="66C5615B" w14:textId="4448C1F9" w:rsidR="2C7D8E51" w:rsidRDefault="2C7D8E51" w:rsidP="2C7D8E51">
          <w:pPr>
            <w:pStyle w:val="Header"/>
            <w:jc w:val="center"/>
          </w:pPr>
        </w:p>
      </w:tc>
      <w:tc>
        <w:tcPr>
          <w:tcW w:w="3020" w:type="dxa"/>
        </w:tcPr>
        <w:p w14:paraId="12F50B48" w14:textId="505C6E70" w:rsidR="2C7D8E51" w:rsidRDefault="2C7D8E51" w:rsidP="2C7D8E51">
          <w:pPr>
            <w:pStyle w:val="Header"/>
            <w:ind w:right="-115"/>
            <w:jc w:val="right"/>
          </w:pPr>
        </w:p>
      </w:tc>
    </w:tr>
  </w:tbl>
  <w:p w14:paraId="642D24BF" w14:textId="63416DD9" w:rsidR="2C7D8E51" w:rsidRDefault="2C7D8E51" w:rsidP="2C7D8E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BE90BE"/>
    <w:multiLevelType w:val="hybridMultilevel"/>
    <w:tmpl w:val="621A00DC"/>
    <w:lvl w:ilvl="0" w:tplc="431C0F56">
      <w:start w:val="1"/>
      <w:numFmt w:val="lowerLetter"/>
      <w:lvlText w:val="%1."/>
      <w:lvlJc w:val="left"/>
      <w:pPr>
        <w:ind w:left="1080" w:hanging="360"/>
      </w:pPr>
    </w:lvl>
    <w:lvl w:ilvl="1" w:tplc="B0D0A514">
      <w:start w:val="1"/>
      <w:numFmt w:val="lowerLetter"/>
      <w:lvlText w:val="%2."/>
      <w:lvlJc w:val="left"/>
      <w:pPr>
        <w:ind w:left="1800" w:hanging="360"/>
      </w:pPr>
    </w:lvl>
    <w:lvl w:ilvl="2" w:tplc="7160CF1A">
      <w:start w:val="1"/>
      <w:numFmt w:val="lowerRoman"/>
      <w:lvlText w:val="%3."/>
      <w:lvlJc w:val="right"/>
      <w:pPr>
        <w:ind w:left="2520" w:hanging="180"/>
      </w:pPr>
    </w:lvl>
    <w:lvl w:ilvl="3" w:tplc="B0DEA52E">
      <w:start w:val="1"/>
      <w:numFmt w:val="decimal"/>
      <w:lvlText w:val="%4."/>
      <w:lvlJc w:val="left"/>
      <w:pPr>
        <w:ind w:left="3240" w:hanging="360"/>
      </w:pPr>
    </w:lvl>
    <w:lvl w:ilvl="4" w:tplc="6D6C20B6">
      <w:start w:val="1"/>
      <w:numFmt w:val="lowerLetter"/>
      <w:lvlText w:val="%5."/>
      <w:lvlJc w:val="left"/>
      <w:pPr>
        <w:ind w:left="3960" w:hanging="360"/>
      </w:pPr>
    </w:lvl>
    <w:lvl w:ilvl="5" w:tplc="4C7A4C1E">
      <w:start w:val="1"/>
      <w:numFmt w:val="lowerRoman"/>
      <w:lvlText w:val="%6."/>
      <w:lvlJc w:val="right"/>
      <w:pPr>
        <w:ind w:left="4680" w:hanging="180"/>
      </w:pPr>
    </w:lvl>
    <w:lvl w:ilvl="6" w:tplc="A8FAF466">
      <w:start w:val="1"/>
      <w:numFmt w:val="decimal"/>
      <w:lvlText w:val="%7."/>
      <w:lvlJc w:val="left"/>
      <w:pPr>
        <w:ind w:left="5400" w:hanging="360"/>
      </w:pPr>
    </w:lvl>
    <w:lvl w:ilvl="7" w:tplc="9FF04434">
      <w:start w:val="1"/>
      <w:numFmt w:val="lowerLetter"/>
      <w:lvlText w:val="%8."/>
      <w:lvlJc w:val="left"/>
      <w:pPr>
        <w:ind w:left="6120" w:hanging="360"/>
      </w:pPr>
    </w:lvl>
    <w:lvl w:ilvl="8" w:tplc="EECA8302">
      <w:start w:val="1"/>
      <w:numFmt w:val="lowerRoman"/>
      <w:lvlText w:val="%9."/>
      <w:lvlJc w:val="right"/>
      <w:pPr>
        <w:ind w:left="6840" w:hanging="180"/>
      </w:pPr>
    </w:lvl>
  </w:abstractNum>
  <w:abstractNum w:abstractNumId="7" w15:restartNumberingAfterBreak="0">
    <w:nsid w:val="05FCBAA9"/>
    <w:multiLevelType w:val="hybridMultilevel"/>
    <w:tmpl w:val="7BA265B2"/>
    <w:lvl w:ilvl="0" w:tplc="E800FBA4">
      <w:start w:val="1"/>
      <w:numFmt w:val="lowerLetter"/>
      <w:lvlText w:val="%1."/>
      <w:lvlJc w:val="left"/>
      <w:pPr>
        <w:ind w:left="1080" w:hanging="360"/>
      </w:pPr>
    </w:lvl>
    <w:lvl w:ilvl="1" w:tplc="6A64DD92">
      <w:start w:val="1"/>
      <w:numFmt w:val="lowerLetter"/>
      <w:lvlText w:val="%2."/>
      <w:lvlJc w:val="left"/>
      <w:pPr>
        <w:ind w:left="1800" w:hanging="360"/>
      </w:pPr>
    </w:lvl>
    <w:lvl w:ilvl="2" w:tplc="EC32FFC8">
      <w:start w:val="1"/>
      <w:numFmt w:val="lowerRoman"/>
      <w:lvlText w:val="%3."/>
      <w:lvlJc w:val="right"/>
      <w:pPr>
        <w:ind w:left="2520" w:hanging="180"/>
      </w:pPr>
    </w:lvl>
    <w:lvl w:ilvl="3" w:tplc="4BE26CAA">
      <w:start w:val="1"/>
      <w:numFmt w:val="decimal"/>
      <w:lvlText w:val="%4."/>
      <w:lvlJc w:val="left"/>
      <w:pPr>
        <w:ind w:left="3240" w:hanging="360"/>
      </w:pPr>
    </w:lvl>
    <w:lvl w:ilvl="4" w:tplc="27D2EC32">
      <w:start w:val="1"/>
      <w:numFmt w:val="lowerLetter"/>
      <w:lvlText w:val="%5."/>
      <w:lvlJc w:val="left"/>
      <w:pPr>
        <w:ind w:left="3960" w:hanging="360"/>
      </w:pPr>
    </w:lvl>
    <w:lvl w:ilvl="5" w:tplc="FA66DA10">
      <w:start w:val="1"/>
      <w:numFmt w:val="lowerRoman"/>
      <w:lvlText w:val="%6."/>
      <w:lvlJc w:val="right"/>
      <w:pPr>
        <w:ind w:left="4680" w:hanging="180"/>
      </w:pPr>
    </w:lvl>
    <w:lvl w:ilvl="6" w:tplc="477E325E">
      <w:start w:val="1"/>
      <w:numFmt w:val="decimal"/>
      <w:lvlText w:val="%7."/>
      <w:lvlJc w:val="left"/>
      <w:pPr>
        <w:ind w:left="5400" w:hanging="360"/>
      </w:pPr>
    </w:lvl>
    <w:lvl w:ilvl="7" w:tplc="BA32BFA0">
      <w:start w:val="1"/>
      <w:numFmt w:val="lowerLetter"/>
      <w:lvlText w:val="%8."/>
      <w:lvlJc w:val="left"/>
      <w:pPr>
        <w:ind w:left="6120" w:hanging="360"/>
      </w:pPr>
    </w:lvl>
    <w:lvl w:ilvl="8" w:tplc="E1F88EC0">
      <w:start w:val="1"/>
      <w:numFmt w:val="lowerRoman"/>
      <w:lvlText w:val="%9."/>
      <w:lvlJc w:val="right"/>
      <w:pPr>
        <w:ind w:left="6840" w:hanging="180"/>
      </w:pPr>
    </w:lvl>
  </w:abstractNum>
  <w:abstractNum w:abstractNumId="8" w15:restartNumberingAfterBreak="0">
    <w:nsid w:val="076B3B96"/>
    <w:multiLevelType w:val="hybridMultilevel"/>
    <w:tmpl w:val="58A66FEC"/>
    <w:lvl w:ilvl="0" w:tplc="C74EA686">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0A78AFD5"/>
    <w:multiLevelType w:val="hybridMultilevel"/>
    <w:tmpl w:val="66A643A0"/>
    <w:lvl w:ilvl="0" w:tplc="B96629AC">
      <w:start w:val="1"/>
      <w:numFmt w:val="bullet"/>
      <w:lvlText w:val="-"/>
      <w:lvlJc w:val="left"/>
      <w:pPr>
        <w:ind w:left="1080" w:hanging="360"/>
      </w:pPr>
      <w:rPr>
        <w:rFonts w:ascii="Aptos" w:hAnsi="Aptos" w:hint="default"/>
      </w:rPr>
    </w:lvl>
    <w:lvl w:ilvl="1" w:tplc="24E49F4A">
      <w:start w:val="1"/>
      <w:numFmt w:val="bullet"/>
      <w:lvlText w:val="o"/>
      <w:lvlJc w:val="left"/>
      <w:pPr>
        <w:ind w:left="1800" w:hanging="360"/>
      </w:pPr>
      <w:rPr>
        <w:rFonts w:ascii="Courier New" w:hAnsi="Courier New" w:hint="default"/>
      </w:rPr>
    </w:lvl>
    <w:lvl w:ilvl="2" w:tplc="6CD474B0">
      <w:start w:val="1"/>
      <w:numFmt w:val="bullet"/>
      <w:lvlText w:val=""/>
      <w:lvlJc w:val="left"/>
      <w:pPr>
        <w:ind w:left="2520" w:hanging="360"/>
      </w:pPr>
      <w:rPr>
        <w:rFonts w:ascii="Wingdings" w:hAnsi="Wingdings" w:hint="default"/>
      </w:rPr>
    </w:lvl>
    <w:lvl w:ilvl="3" w:tplc="19E48A10">
      <w:start w:val="1"/>
      <w:numFmt w:val="bullet"/>
      <w:lvlText w:val=""/>
      <w:lvlJc w:val="left"/>
      <w:pPr>
        <w:ind w:left="3240" w:hanging="360"/>
      </w:pPr>
      <w:rPr>
        <w:rFonts w:ascii="Symbol" w:hAnsi="Symbol" w:hint="default"/>
      </w:rPr>
    </w:lvl>
    <w:lvl w:ilvl="4" w:tplc="2B1C254E">
      <w:start w:val="1"/>
      <w:numFmt w:val="bullet"/>
      <w:lvlText w:val="o"/>
      <w:lvlJc w:val="left"/>
      <w:pPr>
        <w:ind w:left="3960" w:hanging="360"/>
      </w:pPr>
      <w:rPr>
        <w:rFonts w:ascii="Courier New" w:hAnsi="Courier New" w:hint="default"/>
      </w:rPr>
    </w:lvl>
    <w:lvl w:ilvl="5" w:tplc="A05EC242">
      <w:start w:val="1"/>
      <w:numFmt w:val="bullet"/>
      <w:lvlText w:val=""/>
      <w:lvlJc w:val="left"/>
      <w:pPr>
        <w:ind w:left="4680" w:hanging="360"/>
      </w:pPr>
      <w:rPr>
        <w:rFonts w:ascii="Wingdings" w:hAnsi="Wingdings" w:hint="default"/>
      </w:rPr>
    </w:lvl>
    <w:lvl w:ilvl="6" w:tplc="080E426C">
      <w:start w:val="1"/>
      <w:numFmt w:val="bullet"/>
      <w:lvlText w:val=""/>
      <w:lvlJc w:val="left"/>
      <w:pPr>
        <w:ind w:left="5400" w:hanging="360"/>
      </w:pPr>
      <w:rPr>
        <w:rFonts w:ascii="Symbol" w:hAnsi="Symbol" w:hint="default"/>
      </w:rPr>
    </w:lvl>
    <w:lvl w:ilvl="7" w:tplc="95C63F04">
      <w:start w:val="1"/>
      <w:numFmt w:val="bullet"/>
      <w:lvlText w:val="o"/>
      <w:lvlJc w:val="left"/>
      <w:pPr>
        <w:ind w:left="6120" w:hanging="360"/>
      </w:pPr>
      <w:rPr>
        <w:rFonts w:ascii="Courier New" w:hAnsi="Courier New" w:hint="default"/>
      </w:rPr>
    </w:lvl>
    <w:lvl w:ilvl="8" w:tplc="016CFD86">
      <w:start w:val="1"/>
      <w:numFmt w:val="bullet"/>
      <w:lvlText w:val=""/>
      <w:lvlJc w:val="left"/>
      <w:pPr>
        <w:ind w:left="6840" w:hanging="360"/>
      </w:pPr>
      <w:rPr>
        <w:rFonts w:ascii="Wingdings" w:hAnsi="Wingdings" w:hint="default"/>
      </w:rPr>
    </w:lvl>
  </w:abstractNum>
  <w:abstractNum w:abstractNumId="10" w15:restartNumberingAfterBreak="0">
    <w:nsid w:val="0CF126EA"/>
    <w:multiLevelType w:val="multilevel"/>
    <w:tmpl w:val="4B9C09D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369506E"/>
    <w:multiLevelType w:val="hybridMultilevel"/>
    <w:tmpl w:val="7BA265B2"/>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2" w15:restartNumberingAfterBreak="0">
    <w:nsid w:val="17EF6005"/>
    <w:multiLevelType w:val="hybridMultilevel"/>
    <w:tmpl w:val="D06AE920"/>
    <w:lvl w:ilvl="0" w:tplc="C74EA686">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8936CF0"/>
    <w:multiLevelType w:val="hybridMultilevel"/>
    <w:tmpl w:val="1024B60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1CBF116A"/>
    <w:multiLevelType w:val="hybridMultilevel"/>
    <w:tmpl w:val="7BA265B2"/>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5" w15:restartNumberingAfterBreak="0">
    <w:nsid w:val="215D2385"/>
    <w:multiLevelType w:val="hybridMultilevel"/>
    <w:tmpl w:val="CC0691A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1AC7FE6"/>
    <w:multiLevelType w:val="hybridMultilevel"/>
    <w:tmpl w:val="D23CECB0"/>
    <w:lvl w:ilvl="0" w:tplc="3809000F">
      <w:start w:val="1"/>
      <w:numFmt w:val="decimal"/>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22B866A4"/>
    <w:multiLevelType w:val="hybridMultilevel"/>
    <w:tmpl w:val="0EC4C15A"/>
    <w:lvl w:ilvl="0" w:tplc="2C3C6B52">
      <w:start w:val="1"/>
      <w:numFmt w:val="bullet"/>
      <w:lvlText w:val="-"/>
      <w:lvlJc w:val="left"/>
      <w:pPr>
        <w:ind w:left="1080" w:hanging="360"/>
      </w:pPr>
      <w:rPr>
        <w:rFonts w:ascii="Aptos" w:hAnsi="Aptos" w:hint="default"/>
      </w:rPr>
    </w:lvl>
    <w:lvl w:ilvl="1" w:tplc="A5D093A4">
      <w:start w:val="1"/>
      <w:numFmt w:val="bullet"/>
      <w:lvlText w:val="o"/>
      <w:lvlJc w:val="left"/>
      <w:pPr>
        <w:ind w:left="1800" w:hanging="360"/>
      </w:pPr>
      <w:rPr>
        <w:rFonts w:ascii="Courier New" w:hAnsi="Courier New" w:hint="default"/>
      </w:rPr>
    </w:lvl>
    <w:lvl w:ilvl="2" w:tplc="78D64A36">
      <w:start w:val="1"/>
      <w:numFmt w:val="bullet"/>
      <w:lvlText w:val=""/>
      <w:lvlJc w:val="left"/>
      <w:pPr>
        <w:ind w:left="2520" w:hanging="360"/>
      </w:pPr>
      <w:rPr>
        <w:rFonts w:ascii="Wingdings" w:hAnsi="Wingdings" w:hint="default"/>
      </w:rPr>
    </w:lvl>
    <w:lvl w:ilvl="3" w:tplc="8072FB1E">
      <w:start w:val="1"/>
      <w:numFmt w:val="bullet"/>
      <w:lvlText w:val=""/>
      <w:lvlJc w:val="left"/>
      <w:pPr>
        <w:ind w:left="3240" w:hanging="360"/>
      </w:pPr>
      <w:rPr>
        <w:rFonts w:ascii="Symbol" w:hAnsi="Symbol" w:hint="default"/>
      </w:rPr>
    </w:lvl>
    <w:lvl w:ilvl="4" w:tplc="66FA1536">
      <w:start w:val="1"/>
      <w:numFmt w:val="bullet"/>
      <w:lvlText w:val="o"/>
      <w:lvlJc w:val="left"/>
      <w:pPr>
        <w:ind w:left="3960" w:hanging="360"/>
      </w:pPr>
      <w:rPr>
        <w:rFonts w:ascii="Courier New" w:hAnsi="Courier New" w:hint="default"/>
      </w:rPr>
    </w:lvl>
    <w:lvl w:ilvl="5" w:tplc="3372E4D6">
      <w:start w:val="1"/>
      <w:numFmt w:val="bullet"/>
      <w:lvlText w:val=""/>
      <w:lvlJc w:val="left"/>
      <w:pPr>
        <w:ind w:left="4680" w:hanging="360"/>
      </w:pPr>
      <w:rPr>
        <w:rFonts w:ascii="Wingdings" w:hAnsi="Wingdings" w:hint="default"/>
      </w:rPr>
    </w:lvl>
    <w:lvl w:ilvl="6" w:tplc="A1B2CA9A">
      <w:start w:val="1"/>
      <w:numFmt w:val="bullet"/>
      <w:lvlText w:val=""/>
      <w:lvlJc w:val="left"/>
      <w:pPr>
        <w:ind w:left="5400" w:hanging="360"/>
      </w:pPr>
      <w:rPr>
        <w:rFonts w:ascii="Symbol" w:hAnsi="Symbol" w:hint="default"/>
      </w:rPr>
    </w:lvl>
    <w:lvl w:ilvl="7" w:tplc="274E52F6">
      <w:start w:val="1"/>
      <w:numFmt w:val="bullet"/>
      <w:lvlText w:val="o"/>
      <w:lvlJc w:val="left"/>
      <w:pPr>
        <w:ind w:left="6120" w:hanging="360"/>
      </w:pPr>
      <w:rPr>
        <w:rFonts w:ascii="Courier New" w:hAnsi="Courier New" w:hint="default"/>
      </w:rPr>
    </w:lvl>
    <w:lvl w:ilvl="8" w:tplc="15EAF52C">
      <w:start w:val="1"/>
      <w:numFmt w:val="bullet"/>
      <w:lvlText w:val=""/>
      <w:lvlJc w:val="left"/>
      <w:pPr>
        <w:ind w:left="6840" w:hanging="360"/>
      </w:pPr>
      <w:rPr>
        <w:rFonts w:ascii="Wingdings" w:hAnsi="Wingdings" w:hint="default"/>
      </w:rPr>
    </w:lvl>
  </w:abstractNum>
  <w:abstractNum w:abstractNumId="18" w15:restartNumberingAfterBreak="0">
    <w:nsid w:val="30FC6B6E"/>
    <w:multiLevelType w:val="hybridMultilevel"/>
    <w:tmpl w:val="78968C0E"/>
    <w:lvl w:ilvl="0" w:tplc="C74EA686">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9" w15:restartNumberingAfterBreak="0">
    <w:nsid w:val="37C5399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88804A4"/>
    <w:multiLevelType w:val="multilevel"/>
    <w:tmpl w:val="FCF85C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9523152"/>
    <w:multiLevelType w:val="multilevel"/>
    <w:tmpl w:val="BFDAC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1B6AE2"/>
    <w:multiLevelType w:val="hybridMultilevel"/>
    <w:tmpl w:val="63263AEE"/>
    <w:lvl w:ilvl="0" w:tplc="4E58E634">
      <w:start w:val="1"/>
      <w:numFmt w:val="decimal"/>
      <w:lvlText w:val="%1."/>
      <w:lvlJc w:val="left"/>
      <w:pPr>
        <w:ind w:left="1080" w:hanging="360"/>
      </w:pPr>
      <w:rPr>
        <w:b/>
        <w:bCs/>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3FE203F4"/>
    <w:multiLevelType w:val="multilevel"/>
    <w:tmpl w:val="87FAE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E321EE"/>
    <w:multiLevelType w:val="multilevel"/>
    <w:tmpl w:val="D11CD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C44718"/>
    <w:multiLevelType w:val="hybridMultilevel"/>
    <w:tmpl w:val="8D22DA5A"/>
    <w:lvl w:ilvl="0" w:tplc="42727CBC">
      <w:start w:val="1"/>
      <w:numFmt w:val="bullet"/>
      <w:lvlText w:val=""/>
      <w:lvlJc w:val="left"/>
      <w:pPr>
        <w:ind w:left="720" w:hanging="360"/>
      </w:pPr>
      <w:rPr>
        <w:rFonts w:ascii="Symbol" w:hAnsi="Symbol" w:hint="default"/>
      </w:rPr>
    </w:lvl>
    <w:lvl w:ilvl="1" w:tplc="CD805B4E">
      <w:start w:val="1"/>
      <w:numFmt w:val="bullet"/>
      <w:lvlText w:val="o"/>
      <w:lvlJc w:val="left"/>
      <w:pPr>
        <w:ind w:left="1440" w:hanging="360"/>
      </w:pPr>
      <w:rPr>
        <w:rFonts w:ascii="Courier New" w:hAnsi="Courier New" w:hint="default"/>
      </w:rPr>
    </w:lvl>
    <w:lvl w:ilvl="2" w:tplc="11C07298">
      <w:start w:val="1"/>
      <w:numFmt w:val="bullet"/>
      <w:lvlText w:val=""/>
      <w:lvlJc w:val="left"/>
      <w:pPr>
        <w:ind w:left="2160" w:hanging="360"/>
      </w:pPr>
      <w:rPr>
        <w:rFonts w:ascii="Wingdings" w:hAnsi="Wingdings" w:hint="default"/>
      </w:rPr>
    </w:lvl>
    <w:lvl w:ilvl="3" w:tplc="A65E0F38">
      <w:start w:val="1"/>
      <w:numFmt w:val="bullet"/>
      <w:lvlText w:val=""/>
      <w:lvlJc w:val="left"/>
      <w:pPr>
        <w:ind w:left="2880" w:hanging="360"/>
      </w:pPr>
      <w:rPr>
        <w:rFonts w:ascii="Symbol" w:hAnsi="Symbol" w:hint="default"/>
      </w:rPr>
    </w:lvl>
    <w:lvl w:ilvl="4" w:tplc="4CB04BFE">
      <w:start w:val="1"/>
      <w:numFmt w:val="bullet"/>
      <w:lvlText w:val="o"/>
      <w:lvlJc w:val="left"/>
      <w:pPr>
        <w:ind w:left="3600" w:hanging="360"/>
      </w:pPr>
      <w:rPr>
        <w:rFonts w:ascii="Courier New" w:hAnsi="Courier New" w:hint="default"/>
      </w:rPr>
    </w:lvl>
    <w:lvl w:ilvl="5" w:tplc="A992F270">
      <w:start w:val="1"/>
      <w:numFmt w:val="bullet"/>
      <w:lvlText w:val=""/>
      <w:lvlJc w:val="left"/>
      <w:pPr>
        <w:ind w:left="4320" w:hanging="360"/>
      </w:pPr>
      <w:rPr>
        <w:rFonts w:ascii="Wingdings" w:hAnsi="Wingdings" w:hint="default"/>
      </w:rPr>
    </w:lvl>
    <w:lvl w:ilvl="6" w:tplc="5EF4478A">
      <w:start w:val="1"/>
      <w:numFmt w:val="bullet"/>
      <w:lvlText w:val=""/>
      <w:lvlJc w:val="left"/>
      <w:pPr>
        <w:ind w:left="5040" w:hanging="360"/>
      </w:pPr>
      <w:rPr>
        <w:rFonts w:ascii="Symbol" w:hAnsi="Symbol" w:hint="default"/>
      </w:rPr>
    </w:lvl>
    <w:lvl w:ilvl="7" w:tplc="EA00C022">
      <w:start w:val="1"/>
      <w:numFmt w:val="bullet"/>
      <w:lvlText w:val="o"/>
      <w:lvlJc w:val="left"/>
      <w:pPr>
        <w:ind w:left="5760" w:hanging="360"/>
      </w:pPr>
      <w:rPr>
        <w:rFonts w:ascii="Courier New" w:hAnsi="Courier New" w:hint="default"/>
      </w:rPr>
    </w:lvl>
    <w:lvl w:ilvl="8" w:tplc="6DA60ACA">
      <w:start w:val="1"/>
      <w:numFmt w:val="bullet"/>
      <w:lvlText w:val=""/>
      <w:lvlJc w:val="left"/>
      <w:pPr>
        <w:ind w:left="6480" w:hanging="360"/>
      </w:pPr>
      <w:rPr>
        <w:rFonts w:ascii="Wingdings" w:hAnsi="Wingdings" w:hint="default"/>
      </w:rPr>
    </w:lvl>
  </w:abstractNum>
  <w:abstractNum w:abstractNumId="26" w15:restartNumberingAfterBreak="0">
    <w:nsid w:val="441D5D2A"/>
    <w:multiLevelType w:val="hybridMultilevel"/>
    <w:tmpl w:val="991E9094"/>
    <w:lvl w:ilvl="0" w:tplc="C74EA686">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7" w15:restartNumberingAfterBreak="0">
    <w:nsid w:val="492A209D"/>
    <w:multiLevelType w:val="hybridMultilevel"/>
    <w:tmpl w:val="434C0642"/>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8" w15:restartNumberingAfterBreak="0">
    <w:nsid w:val="4B4A1D69"/>
    <w:multiLevelType w:val="hybridMultilevel"/>
    <w:tmpl w:val="7BA265B2"/>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9" w15:restartNumberingAfterBreak="0">
    <w:nsid w:val="4BFD7DB9"/>
    <w:multiLevelType w:val="hybridMultilevel"/>
    <w:tmpl w:val="4F18B9C4"/>
    <w:lvl w:ilvl="0" w:tplc="3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D31255E"/>
    <w:multiLevelType w:val="multilevel"/>
    <w:tmpl w:val="E318CCE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DEF1658"/>
    <w:multiLevelType w:val="hybridMultilevel"/>
    <w:tmpl w:val="A9DAB556"/>
    <w:lvl w:ilvl="0" w:tplc="C74EA686">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2" w15:restartNumberingAfterBreak="0">
    <w:nsid w:val="5178AD75"/>
    <w:multiLevelType w:val="hybridMultilevel"/>
    <w:tmpl w:val="07E07842"/>
    <w:lvl w:ilvl="0" w:tplc="1062BBB0">
      <w:start w:val="1"/>
      <w:numFmt w:val="bullet"/>
      <w:lvlText w:val=""/>
      <w:lvlJc w:val="left"/>
      <w:pPr>
        <w:ind w:left="720" w:hanging="360"/>
      </w:pPr>
      <w:rPr>
        <w:rFonts w:ascii="Symbol" w:hAnsi="Symbol" w:hint="default"/>
      </w:rPr>
    </w:lvl>
    <w:lvl w:ilvl="1" w:tplc="DA78EFF8">
      <w:start w:val="1"/>
      <w:numFmt w:val="bullet"/>
      <w:lvlText w:val="o"/>
      <w:lvlJc w:val="left"/>
      <w:pPr>
        <w:ind w:left="1440" w:hanging="360"/>
      </w:pPr>
      <w:rPr>
        <w:rFonts w:ascii="Courier New" w:hAnsi="Courier New" w:hint="default"/>
      </w:rPr>
    </w:lvl>
    <w:lvl w:ilvl="2" w:tplc="ABE64B62">
      <w:start w:val="1"/>
      <w:numFmt w:val="bullet"/>
      <w:lvlText w:val=""/>
      <w:lvlJc w:val="left"/>
      <w:pPr>
        <w:ind w:left="2160" w:hanging="360"/>
      </w:pPr>
      <w:rPr>
        <w:rFonts w:ascii="Wingdings" w:hAnsi="Wingdings" w:hint="default"/>
      </w:rPr>
    </w:lvl>
    <w:lvl w:ilvl="3" w:tplc="55646B76">
      <w:start w:val="1"/>
      <w:numFmt w:val="bullet"/>
      <w:lvlText w:val=""/>
      <w:lvlJc w:val="left"/>
      <w:pPr>
        <w:ind w:left="2880" w:hanging="360"/>
      </w:pPr>
      <w:rPr>
        <w:rFonts w:ascii="Symbol" w:hAnsi="Symbol" w:hint="default"/>
      </w:rPr>
    </w:lvl>
    <w:lvl w:ilvl="4" w:tplc="058AD1D0">
      <w:start w:val="1"/>
      <w:numFmt w:val="bullet"/>
      <w:lvlText w:val="o"/>
      <w:lvlJc w:val="left"/>
      <w:pPr>
        <w:ind w:left="3600" w:hanging="360"/>
      </w:pPr>
      <w:rPr>
        <w:rFonts w:ascii="Courier New" w:hAnsi="Courier New" w:hint="default"/>
      </w:rPr>
    </w:lvl>
    <w:lvl w:ilvl="5" w:tplc="A074319C">
      <w:start w:val="1"/>
      <w:numFmt w:val="bullet"/>
      <w:lvlText w:val=""/>
      <w:lvlJc w:val="left"/>
      <w:pPr>
        <w:ind w:left="4320" w:hanging="360"/>
      </w:pPr>
      <w:rPr>
        <w:rFonts w:ascii="Wingdings" w:hAnsi="Wingdings" w:hint="default"/>
      </w:rPr>
    </w:lvl>
    <w:lvl w:ilvl="6" w:tplc="95D46AB6">
      <w:start w:val="1"/>
      <w:numFmt w:val="bullet"/>
      <w:lvlText w:val=""/>
      <w:lvlJc w:val="left"/>
      <w:pPr>
        <w:ind w:left="5040" w:hanging="360"/>
      </w:pPr>
      <w:rPr>
        <w:rFonts w:ascii="Symbol" w:hAnsi="Symbol" w:hint="default"/>
      </w:rPr>
    </w:lvl>
    <w:lvl w:ilvl="7" w:tplc="6910264A">
      <w:start w:val="1"/>
      <w:numFmt w:val="bullet"/>
      <w:lvlText w:val="o"/>
      <w:lvlJc w:val="left"/>
      <w:pPr>
        <w:ind w:left="5760" w:hanging="360"/>
      </w:pPr>
      <w:rPr>
        <w:rFonts w:ascii="Courier New" w:hAnsi="Courier New" w:hint="default"/>
      </w:rPr>
    </w:lvl>
    <w:lvl w:ilvl="8" w:tplc="3766BA16">
      <w:start w:val="1"/>
      <w:numFmt w:val="bullet"/>
      <w:lvlText w:val=""/>
      <w:lvlJc w:val="left"/>
      <w:pPr>
        <w:ind w:left="6480" w:hanging="360"/>
      </w:pPr>
      <w:rPr>
        <w:rFonts w:ascii="Wingdings" w:hAnsi="Wingdings" w:hint="default"/>
      </w:rPr>
    </w:lvl>
  </w:abstractNum>
  <w:abstractNum w:abstractNumId="33" w15:restartNumberingAfterBreak="0">
    <w:nsid w:val="520D0AA7"/>
    <w:multiLevelType w:val="hybridMultilevel"/>
    <w:tmpl w:val="B0CC15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753550C"/>
    <w:multiLevelType w:val="hybridMultilevel"/>
    <w:tmpl w:val="07D276C4"/>
    <w:lvl w:ilvl="0" w:tplc="C74EA686">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5B005C85"/>
    <w:multiLevelType w:val="multilevel"/>
    <w:tmpl w:val="EE7CA2F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D497173"/>
    <w:multiLevelType w:val="multilevel"/>
    <w:tmpl w:val="FC70101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600D151"/>
    <w:multiLevelType w:val="hybridMultilevel"/>
    <w:tmpl w:val="8BA23DCC"/>
    <w:lvl w:ilvl="0" w:tplc="429CD174">
      <w:start w:val="1"/>
      <w:numFmt w:val="bullet"/>
      <w:lvlText w:val=""/>
      <w:lvlJc w:val="left"/>
      <w:pPr>
        <w:ind w:left="720" w:hanging="360"/>
      </w:pPr>
      <w:rPr>
        <w:rFonts w:ascii="Symbol" w:hAnsi="Symbol" w:hint="default"/>
      </w:rPr>
    </w:lvl>
    <w:lvl w:ilvl="1" w:tplc="EFB0C554">
      <w:start w:val="1"/>
      <w:numFmt w:val="bullet"/>
      <w:lvlText w:val="o"/>
      <w:lvlJc w:val="left"/>
      <w:pPr>
        <w:ind w:left="1440" w:hanging="360"/>
      </w:pPr>
      <w:rPr>
        <w:rFonts w:ascii="Courier New" w:hAnsi="Courier New" w:hint="default"/>
      </w:rPr>
    </w:lvl>
    <w:lvl w:ilvl="2" w:tplc="A874ECB8">
      <w:start w:val="1"/>
      <w:numFmt w:val="bullet"/>
      <w:lvlText w:val=""/>
      <w:lvlJc w:val="left"/>
      <w:pPr>
        <w:ind w:left="2160" w:hanging="360"/>
      </w:pPr>
      <w:rPr>
        <w:rFonts w:ascii="Wingdings" w:hAnsi="Wingdings" w:hint="default"/>
      </w:rPr>
    </w:lvl>
    <w:lvl w:ilvl="3" w:tplc="EB388CA8">
      <w:start w:val="1"/>
      <w:numFmt w:val="bullet"/>
      <w:lvlText w:val=""/>
      <w:lvlJc w:val="left"/>
      <w:pPr>
        <w:ind w:left="2880" w:hanging="360"/>
      </w:pPr>
      <w:rPr>
        <w:rFonts w:ascii="Symbol" w:hAnsi="Symbol" w:hint="default"/>
      </w:rPr>
    </w:lvl>
    <w:lvl w:ilvl="4" w:tplc="7C428A72">
      <w:start w:val="1"/>
      <w:numFmt w:val="bullet"/>
      <w:lvlText w:val="o"/>
      <w:lvlJc w:val="left"/>
      <w:pPr>
        <w:ind w:left="3600" w:hanging="360"/>
      </w:pPr>
      <w:rPr>
        <w:rFonts w:ascii="Courier New" w:hAnsi="Courier New" w:hint="default"/>
      </w:rPr>
    </w:lvl>
    <w:lvl w:ilvl="5" w:tplc="A0BCB9EC">
      <w:start w:val="1"/>
      <w:numFmt w:val="bullet"/>
      <w:lvlText w:val=""/>
      <w:lvlJc w:val="left"/>
      <w:pPr>
        <w:ind w:left="4320" w:hanging="360"/>
      </w:pPr>
      <w:rPr>
        <w:rFonts w:ascii="Wingdings" w:hAnsi="Wingdings" w:hint="default"/>
      </w:rPr>
    </w:lvl>
    <w:lvl w:ilvl="6" w:tplc="14AC4ACC">
      <w:start w:val="1"/>
      <w:numFmt w:val="bullet"/>
      <w:lvlText w:val=""/>
      <w:lvlJc w:val="left"/>
      <w:pPr>
        <w:ind w:left="5040" w:hanging="360"/>
      </w:pPr>
      <w:rPr>
        <w:rFonts w:ascii="Symbol" w:hAnsi="Symbol" w:hint="default"/>
      </w:rPr>
    </w:lvl>
    <w:lvl w:ilvl="7" w:tplc="022CA57C">
      <w:start w:val="1"/>
      <w:numFmt w:val="bullet"/>
      <w:lvlText w:val="o"/>
      <w:lvlJc w:val="left"/>
      <w:pPr>
        <w:ind w:left="5760" w:hanging="360"/>
      </w:pPr>
      <w:rPr>
        <w:rFonts w:ascii="Courier New" w:hAnsi="Courier New" w:hint="default"/>
      </w:rPr>
    </w:lvl>
    <w:lvl w:ilvl="8" w:tplc="F364056A">
      <w:start w:val="1"/>
      <w:numFmt w:val="bullet"/>
      <w:lvlText w:val=""/>
      <w:lvlJc w:val="left"/>
      <w:pPr>
        <w:ind w:left="6480" w:hanging="360"/>
      </w:pPr>
      <w:rPr>
        <w:rFonts w:ascii="Wingdings" w:hAnsi="Wingdings" w:hint="default"/>
      </w:rPr>
    </w:lvl>
  </w:abstractNum>
  <w:abstractNum w:abstractNumId="38" w15:restartNumberingAfterBreak="0">
    <w:nsid w:val="6B916737"/>
    <w:multiLevelType w:val="hybridMultilevel"/>
    <w:tmpl w:val="D52CA34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6C000210"/>
    <w:multiLevelType w:val="hybridMultilevel"/>
    <w:tmpl w:val="BC8250A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F3BEBEF"/>
    <w:multiLevelType w:val="hybridMultilevel"/>
    <w:tmpl w:val="434C0642"/>
    <w:lvl w:ilvl="0" w:tplc="7056FC22">
      <w:start w:val="1"/>
      <w:numFmt w:val="lowerLetter"/>
      <w:lvlText w:val="%1."/>
      <w:lvlJc w:val="left"/>
      <w:pPr>
        <w:ind w:left="1080" w:hanging="360"/>
      </w:pPr>
    </w:lvl>
    <w:lvl w:ilvl="1" w:tplc="3D86AF80">
      <w:start w:val="1"/>
      <w:numFmt w:val="lowerLetter"/>
      <w:lvlText w:val="%2."/>
      <w:lvlJc w:val="left"/>
      <w:pPr>
        <w:ind w:left="1800" w:hanging="360"/>
      </w:pPr>
    </w:lvl>
    <w:lvl w:ilvl="2" w:tplc="5198AA02">
      <w:start w:val="1"/>
      <w:numFmt w:val="lowerRoman"/>
      <w:lvlText w:val="%3."/>
      <w:lvlJc w:val="right"/>
      <w:pPr>
        <w:ind w:left="2520" w:hanging="180"/>
      </w:pPr>
    </w:lvl>
    <w:lvl w:ilvl="3" w:tplc="835AB49E">
      <w:start w:val="1"/>
      <w:numFmt w:val="decimal"/>
      <w:lvlText w:val="%4."/>
      <w:lvlJc w:val="left"/>
      <w:pPr>
        <w:ind w:left="3240" w:hanging="360"/>
      </w:pPr>
    </w:lvl>
    <w:lvl w:ilvl="4" w:tplc="A31E4D44">
      <w:start w:val="1"/>
      <w:numFmt w:val="lowerLetter"/>
      <w:lvlText w:val="%5."/>
      <w:lvlJc w:val="left"/>
      <w:pPr>
        <w:ind w:left="3960" w:hanging="360"/>
      </w:pPr>
    </w:lvl>
    <w:lvl w:ilvl="5" w:tplc="8A34710A">
      <w:start w:val="1"/>
      <w:numFmt w:val="lowerRoman"/>
      <w:lvlText w:val="%6."/>
      <w:lvlJc w:val="right"/>
      <w:pPr>
        <w:ind w:left="4680" w:hanging="180"/>
      </w:pPr>
    </w:lvl>
    <w:lvl w:ilvl="6" w:tplc="E982E034">
      <w:start w:val="1"/>
      <w:numFmt w:val="decimal"/>
      <w:lvlText w:val="%7."/>
      <w:lvlJc w:val="left"/>
      <w:pPr>
        <w:ind w:left="5400" w:hanging="360"/>
      </w:pPr>
    </w:lvl>
    <w:lvl w:ilvl="7" w:tplc="E8E2DDE8">
      <w:start w:val="1"/>
      <w:numFmt w:val="lowerLetter"/>
      <w:lvlText w:val="%8."/>
      <w:lvlJc w:val="left"/>
      <w:pPr>
        <w:ind w:left="6120" w:hanging="360"/>
      </w:pPr>
    </w:lvl>
    <w:lvl w:ilvl="8" w:tplc="C8503346">
      <w:start w:val="1"/>
      <w:numFmt w:val="lowerRoman"/>
      <w:lvlText w:val="%9."/>
      <w:lvlJc w:val="right"/>
      <w:pPr>
        <w:ind w:left="6840" w:hanging="180"/>
      </w:pPr>
    </w:lvl>
  </w:abstractNum>
  <w:abstractNum w:abstractNumId="41" w15:restartNumberingAfterBreak="0">
    <w:nsid w:val="7A880680"/>
    <w:multiLevelType w:val="hybridMultilevel"/>
    <w:tmpl w:val="0472CB3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num w:numId="1">
    <w:abstractNumId w:val="40"/>
  </w:num>
  <w:num w:numId="2">
    <w:abstractNumId w:val="6"/>
  </w:num>
  <w:num w:numId="3">
    <w:abstractNumId w:val="9"/>
  </w:num>
  <w:num w:numId="4">
    <w:abstractNumId w:val="17"/>
  </w:num>
  <w:num w:numId="5">
    <w:abstractNumId w:val="7"/>
  </w:num>
  <w:num w:numId="6">
    <w:abstractNumId w:val="5"/>
  </w:num>
  <w:num w:numId="7">
    <w:abstractNumId w:val="3"/>
  </w:num>
  <w:num w:numId="8">
    <w:abstractNumId w:val="2"/>
  </w:num>
  <w:num w:numId="9">
    <w:abstractNumId w:val="4"/>
  </w:num>
  <w:num w:numId="10">
    <w:abstractNumId w:val="1"/>
  </w:num>
  <w:num w:numId="11">
    <w:abstractNumId w:val="0"/>
  </w:num>
  <w:num w:numId="12">
    <w:abstractNumId w:val="10"/>
  </w:num>
  <w:num w:numId="13">
    <w:abstractNumId w:val="19"/>
  </w:num>
  <w:num w:numId="14">
    <w:abstractNumId w:val="36"/>
  </w:num>
  <w:num w:numId="15">
    <w:abstractNumId w:val="20"/>
  </w:num>
  <w:num w:numId="16">
    <w:abstractNumId w:val="21"/>
  </w:num>
  <w:num w:numId="17">
    <w:abstractNumId w:val="34"/>
  </w:num>
  <w:num w:numId="18">
    <w:abstractNumId w:val="12"/>
  </w:num>
  <w:num w:numId="19">
    <w:abstractNumId w:val="33"/>
  </w:num>
  <w:num w:numId="20">
    <w:abstractNumId w:val="32"/>
  </w:num>
  <w:num w:numId="21">
    <w:abstractNumId w:val="37"/>
  </w:num>
  <w:num w:numId="22">
    <w:abstractNumId w:val="25"/>
  </w:num>
  <w:num w:numId="23">
    <w:abstractNumId w:val="30"/>
  </w:num>
  <w:num w:numId="24">
    <w:abstractNumId w:val="35"/>
  </w:num>
  <w:num w:numId="25">
    <w:abstractNumId w:val="23"/>
  </w:num>
  <w:num w:numId="26">
    <w:abstractNumId w:val="24"/>
  </w:num>
  <w:num w:numId="27">
    <w:abstractNumId w:val="16"/>
  </w:num>
  <w:num w:numId="28">
    <w:abstractNumId w:val="38"/>
  </w:num>
  <w:num w:numId="29">
    <w:abstractNumId w:val="13"/>
  </w:num>
  <w:num w:numId="30">
    <w:abstractNumId w:val="39"/>
  </w:num>
  <w:num w:numId="31">
    <w:abstractNumId w:val="15"/>
  </w:num>
  <w:num w:numId="32">
    <w:abstractNumId w:val="22"/>
  </w:num>
  <w:num w:numId="33">
    <w:abstractNumId w:val="27"/>
  </w:num>
  <w:num w:numId="34">
    <w:abstractNumId w:val="41"/>
  </w:num>
  <w:num w:numId="35">
    <w:abstractNumId w:val="29"/>
  </w:num>
  <w:num w:numId="36">
    <w:abstractNumId w:val="31"/>
  </w:num>
  <w:num w:numId="37">
    <w:abstractNumId w:val="18"/>
  </w:num>
  <w:num w:numId="38">
    <w:abstractNumId w:val="11"/>
  </w:num>
  <w:num w:numId="39">
    <w:abstractNumId w:val="28"/>
  </w:num>
  <w:num w:numId="40">
    <w:abstractNumId w:val="26"/>
  </w:num>
  <w:num w:numId="41">
    <w:abstractNumId w:val="14"/>
  </w:num>
  <w:num w:numId="42">
    <w:abstractNumId w:val="8"/>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hammad Azwin Hakim">
    <w15:presenceInfo w15:providerId="Windows Live" w15:userId="eafff314e37c0b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0D1E"/>
    <w:rsid w:val="0000137C"/>
    <w:rsid w:val="00002115"/>
    <w:rsid w:val="00003058"/>
    <w:rsid w:val="0000337E"/>
    <w:rsid w:val="00003720"/>
    <w:rsid w:val="0000387F"/>
    <w:rsid w:val="000042FB"/>
    <w:rsid w:val="00004526"/>
    <w:rsid w:val="0000680C"/>
    <w:rsid w:val="000075CC"/>
    <w:rsid w:val="000111F8"/>
    <w:rsid w:val="000120EB"/>
    <w:rsid w:val="000122AF"/>
    <w:rsid w:val="00013782"/>
    <w:rsid w:val="0001489B"/>
    <w:rsid w:val="00014B5E"/>
    <w:rsid w:val="00014C5F"/>
    <w:rsid w:val="00014E2A"/>
    <w:rsid w:val="000161FC"/>
    <w:rsid w:val="000169FC"/>
    <w:rsid w:val="00020AF7"/>
    <w:rsid w:val="00020ED1"/>
    <w:rsid w:val="0002101D"/>
    <w:rsid w:val="000233CE"/>
    <w:rsid w:val="0002408D"/>
    <w:rsid w:val="000269A7"/>
    <w:rsid w:val="00026A24"/>
    <w:rsid w:val="00026F51"/>
    <w:rsid w:val="00027057"/>
    <w:rsid w:val="000272B0"/>
    <w:rsid w:val="000274C3"/>
    <w:rsid w:val="00027680"/>
    <w:rsid w:val="0003168C"/>
    <w:rsid w:val="00031D28"/>
    <w:rsid w:val="00031DB3"/>
    <w:rsid w:val="00034034"/>
    <w:rsid w:val="00034616"/>
    <w:rsid w:val="00036C15"/>
    <w:rsid w:val="0004001D"/>
    <w:rsid w:val="00040439"/>
    <w:rsid w:val="00041729"/>
    <w:rsid w:val="000419EF"/>
    <w:rsid w:val="00041D37"/>
    <w:rsid w:val="00042ACD"/>
    <w:rsid w:val="00042EE3"/>
    <w:rsid w:val="0004320B"/>
    <w:rsid w:val="00044402"/>
    <w:rsid w:val="00044CF7"/>
    <w:rsid w:val="00045B6F"/>
    <w:rsid w:val="00047222"/>
    <w:rsid w:val="0004775F"/>
    <w:rsid w:val="000519FA"/>
    <w:rsid w:val="00051DE0"/>
    <w:rsid w:val="0005667C"/>
    <w:rsid w:val="0006063C"/>
    <w:rsid w:val="00062A4F"/>
    <w:rsid w:val="00065748"/>
    <w:rsid w:val="00065C34"/>
    <w:rsid w:val="000668B6"/>
    <w:rsid w:val="0007489C"/>
    <w:rsid w:val="00075685"/>
    <w:rsid w:val="000764C0"/>
    <w:rsid w:val="00076E80"/>
    <w:rsid w:val="000772A5"/>
    <w:rsid w:val="00082863"/>
    <w:rsid w:val="00082B81"/>
    <w:rsid w:val="00084916"/>
    <w:rsid w:val="00085D13"/>
    <w:rsid w:val="000861BE"/>
    <w:rsid w:val="0008795B"/>
    <w:rsid w:val="00091AF8"/>
    <w:rsid w:val="0009602E"/>
    <w:rsid w:val="00096355"/>
    <w:rsid w:val="00096D75"/>
    <w:rsid w:val="00097F79"/>
    <w:rsid w:val="000A01FD"/>
    <w:rsid w:val="000A0BB5"/>
    <w:rsid w:val="000A287B"/>
    <w:rsid w:val="000A2E4B"/>
    <w:rsid w:val="000A32B5"/>
    <w:rsid w:val="000A39BC"/>
    <w:rsid w:val="000A7444"/>
    <w:rsid w:val="000B27C1"/>
    <w:rsid w:val="000B2AC2"/>
    <w:rsid w:val="000B6350"/>
    <w:rsid w:val="000B6DA0"/>
    <w:rsid w:val="000B7A87"/>
    <w:rsid w:val="000B7ABD"/>
    <w:rsid w:val="000C1522"/>
    <w:rsid w:val="000C2185"/>
    <w:rsid w:val="000C25C0"/>
    <w:rsid w:val="000C2828"/>
    <w:rsid w:val="000C38F9"/>
    <w:rsid w:val="000C4638"/>
    <w:rsid w:val="000C5F0D"/>
    <w:rsid w:val="000C7208"/>
    <w:rsid w:val="000C74F7"/>
    <w:rsid w:val="000D0E09"/>
    <w:rsid w:val="000D1E8B"/>
    <w:rsid w:val="000D2034"/>
    <w:rsid w:val="000E0B62"/>
    <w:rsid w:val="000E15AD"/>
    <w:rsid w:val="000E296F"/>
    <w:rsid w:val="000E5B31"/>
    <w:rsid w:val="000E75EF"/>
    <w:rsid w:val="000F16C1"/>
    <w:rsid w:val="000F1CB9"/>
    <w:rsid w:val="000F28C9"/>
    <w:rsid w:val="000F32D2"/>
    <w:rsid w:val="000F3C28"/>
    <w:rsid w:val="000F601C"/>
    <w:rsid w:val="000F6404"/>
    <w:rsid w:val="000F68A0"/>
    <w:rsid w:val="000F7D42"/>
    <w:rsid w:val="001024FC"/>
    <w:rsid w:val="001044A6"/>
    <w:rsid w:val="00106742"/>
    <w:rsid w:val="00110D53"/>
    <w:rsid w:val="00110D61"/>
    <w:rsid w:val="00111EDC"/>
    <w:rsid w:val="001145C2"/>
    <w:rsid w:val="001147CB"/>
    <w:rsid w:val="00115D10"/>
    <w:rsid w:val="001164AB"/>
    <w:rsid w:val="00116F3F"/>
    <w:rsid w:val="00117669"/>
    <w:rsid w:val="00117D92"/>
    <w:rsid w:val="00123315"/>
    <w:rsid w:val="00124D7F"/>
    <w:rsid w:val="00127A7E"/>
    <w:rsid w:val="00130E7C"/>
    <w:rsid w:val="001310E9"/>
    <w:rsid w:val="00131998"/>
    <w:rsid w:val="00132106"/>
    <w:rsid w:val="00135DEA"/>
    <w:rsid w:val="00136086"/>
    <w:rsid w:val="00136FCB"/>
    <w:rsid w:val="00137027"/>
    <w:rsid w:val="00137F8B"/>
    <w:rsid w:val="001413D4"/>
    <w:rsid w:val="0014221E"/>
    <w:rsid w:val="001429BB"/>
    <w:rsid w:val="00143EB8"/>
    <w:rsid w:val="00144107"/>
    <w:rsid w:val="0014492C"/>
    <w:rsid w:val="00145948"/>
    <w:rsid w:val="0015026D"/>
    <w:rsid w:val="0015074B"/>
    <w:rsid w:val="00150B8B"/>
    <w:rsid w:val="00152510"/>
    <w:rsid w:val="00153FAD"/>
    <w:rsid w:val="00154570"/>
    <w:rsid w:val="00154CBB"/>
    <w:rsid w:val="00160C44"/>
    <w:rsid w:val="00160C77"/>
    <w:rsid w:val="001627CD"/>
    <w:rsid w:val="00163157"/>
    <w:rsid w:val="00163A9E"/>
    <w:rsid w:val="00166A53"/>
    <w:rsid w:val="00170151"/>
    <w:rsid w:val="0017059D"/>
    <w:rsid w:val="001736C8"/>
    <w:rsid w:val="00174D04"/>
    <w:rsid w:val="001755E5"/>
    <w:rsid w:val="00175869"/>
    <w:rsid w:val="001775E8"/>
    <w:rsid w:val="0018077D"/>
    <w:rsid w:val="00182F6F"/>
    <w:rsid w:val="00183986"/>
    <w:rsid w:val="00185231"/>
    <w:rsid w:val="001858D6"/>
    <w:rsid w:val="00185B16"/>
    <w:rsid w:val="00186A25"/>
    <w:rsid w:val="00187BA3"/>
    <w:rsid w:val="00187D5D"/>
    <w:rsid w:val="00190C14"/>
    <w:rsid w:val="00191EF0"/>
    <w:rsid w:val="0019480B"/>
    <w:rsid w:val="00194CD9"/>
    <w:rsid w:val="001979D4"/>
    <w:rsid w:val="00197FE2"/>
    <w:rsid w:val="001A2506"/>
    <w:rsid w:val="001A550E"/>
    <w:rsid w:val="001A5C80"/>
    <w:rsid w:val="001B1777"/>
    <w:rsid w:val="001B2B39"/>
    <w:rsid w:val="001B31A6"/>
    <w:rsid w:val="001B50B8"/>
    <w:rsid w:val="001B61FA"/>
    <w:rsid w:val="001B66AD"/>
    <w:rsid w:val="001B6CD6"/>
    <w:rsid w:val="001B6D1C"/>
    <w:rsid w:val="001B773C"/>
    <w:rsid w:val="001B7A30"/>
    <w:rsid w:val="001C15AC"/>
    <w:rsid w:val="001C1704"/>
    <w:rsid w:val="001C410E"/>
    <w:rsid w:val="001C429B"/>
    <w:rsid w:val="001C5BA1"/>
    <w:rsid w:val="001C5DE8"/>
    <w:rsid w:val="001C60CF"/>
    <w:rsid w:val="001C74FD"/>
    <w:rsid w:val="001D000F"/>
    <w:rsid w:val="001D1525"/>
    <w:rsid w:val="001D152C"/>
    <w:rsid w:val="001D3F17"/>
    <w:rsid w:val="001D5A95"/>
    <w:rsid w:val="001D6225"/>
    <w:rsid w:val="001D69A7"/>
    <w:rsid w:val="001D79AC"/>
    <w:rsid w:val="001E0158"/>
    <w:rsid w:val="001E0B92"/>
    <w:rsid w:val="001E129E"/>
    <w:rsid w:val="001E1963"/>
    <w:rsid w:val="001E1FCC"/>
    <w:rsid w:val="001E209E"/>
    <w:rsid w:val="001E22D4"/>
    <w:rsid w:val="001E3330"/>
    <w:rsid w:val="001E482E"/>
    <w:rsid w:val="001E61CA"/>
    <w:rsid w:val="001E6222"/>
    <w:rsid w:val="001F0178"/>
    <w:rsid w:val="001F06F0"/>
    <w:rsid w:val="001F0AF1"/>
    <w:rsid w:val="001F290A"/>
    <w:rsid w:val="001F41CD"/>
    <w:rsid w:val="001F4530"/>
    <w:rsid w:val="001F564C"/>
    <w:rsid w:val="001F7781"/>
    <w:rsid w:val="00201EAC"/>
    <w:rsid w:val="00203017"/>
    <w:rsid w:val="00204400"/>
    <w:rsid w:val="002056EB"/>
    <w:rsid w:val="00205F55"/>
    <w:rsid w:val="002076E8"/>
    <w:rsid w:val="00207F7A"/>
    <w:rsid w:val="0021088A"/>
    <w:rsid w:val="0021460D"/>
    <w:rsid w:val="0021500D"/>
    <w:rsid w:val="00216232"/>
    <w:rsid w:val="00216A0E"/>
    <w:rsid w:val="00216E5F"/>
    <w:rsid w:val="00221636"/>
    <w:rsid w:val="00222249"/>
    <w:rsid w:val="00222C4B"/>
    <w:rsid w:val="00222C75"/>
    <w:rsid w:val="00223541"/>
    <w:rsid w:val="00224F81"/>
    <w:rsid w:val="00225BBA"/>
    <w:rsid w:val="0023193F"/>
    <w:rsid w:val="00231D82"/>
    <w:rsid w:val="0023379E"/>
    <w:rsid w:val="00233B90"/>
    <w:rsid w:val="00233EDB"/>
    <w:rsid w:val="00234A56"/>
    <w:rsid w:val="0023775C"/>
    <w:rsid w:val="00237BF5"/>
    <w:rsid w:val="00240601"/>
    <w:rsid w:val="00240DCA"/>
    <w:rsid w:val="002429E1"/>
    <w:rsid w:val="002431EE"/>
    <w:rsid w:val="0024328D"/>
    <w:rsid w:val="00243499"/>
    <w:rsid w:val="00244B4F"/>
    <w:rsid w:val="00245ABB"/>
    <w:rsid w:val="0024644A"/>
    <w:rsid w:val="002464E2"/>
    <w:rsid w:val="00246938"/>
    <w:rsid w:val="0024737F"/>
    <w:rsid w:val="002529F9"/>
    <w:rsid w:val="00253D7E"/>
    <w:rsid w:val="0025403A"/>
    <w:rsid w:val="00254B87"/>
    <w:rsid w:val="0025597F"/>
    <w:rsid w:val="00261A13"/>
    <w:rsid w:val="00261BFF"/>
    <w:rsid w:val="00264F02"/>
    <w:rsid w:val="002651E7"/>
    <w:rsid w:val="002665AA"/>
    <w:rsid w:val="00266B63"/>
    <w:rsid w:val="0026717C"/>
    <w:rsid w:val="0026794E"/>
    <w:rsid w:val="002702F9"/>
    <w:rsid w:val="002739FD"/>
    <w:rsid w:val="00273D30"/>
    <w:rsid w:val="0027741A"/>
    <w:rsid w:val="0027748F"/>
    <w:rsid w:val="002776C8"/>
    <w:rsid w:val="00280C29"/>
    <w:rsid w:val="00281286"/>
    <w:rsid w:val="00281810"/>
    <w:rsid w:val="00281B38"/>
    <w:rsid w:val="00282878"/>
    <w:rsid w:val="0028374F"/>
    <w:rsid w:val="00284713"/>
    <w:rsid w:val="00284AE2"/>
    <w:rsid w:val="00285360"/>
    <w:rsid w:val="00285F32"/>
    <w:rsid w:val="00286E23"/>
    <w:rsid w:val="00287748"/>
    <w:rsid w:val="00287C13"/>
    <w:rsid w:val="002907A0"/>
    <w:rsid w:val="0029265B"/>
    <w:rsid w:val="002927BC"/>
    <w:rsid w:val="00293190"/>
    <w:rsid w:val="002933BB"/>
    <w:rsid w:val="002934BA"/>
    <w:rsid w:val="002935B6"/>
    <w:rsid w:val="00293DA2"/>
    <w:rsid w:val="00294B8D"/>
    <w:rsid w:val="00295B28"/>
    <w:rsid w:val="00296366"/>
    <w:rsid w:val="0029639D"/>
    <w:rsid w:val="00296737"/>
    <w:rsid w:val="00296EB7"/>
    <w:rsid w:val="00297E83"/>
    <w:rsid w:val="002A0304"/>
    <w:rsid w:val="002A0E98"/>
    <w:rsid w:val="002A1FFA"/>
    <w:rsid w:val="002A3816"/>
    <w:rsid w:val="002A7A12"/>
    <w:rsid w:val="002B117F"/>
    <w:rsid w:val="002B1F1C"/>
    <w:rsid w:val="002B3586"/>
    <w:rsid w:val="002B3CD2"/>
    <w:rsid w:val="002B6A46"/>
    <w:rsid w:val="002C0D38"/>
    <w:rsid w:val="002C2DDF"/>
    <w:rsid w:val="002C3378"/>
    <w:rsid w:val="002C469E"/>
    <w:rsid w:val="002C5749"/>
    <w:rsid w:val="002D2164"/>
    <w:rsid w:val="002D62BB"/>
    <w:rsid w:val="002D64FF"/>
    <w:rsid w:val="002D6717"/>
    <w:rsid w:val="002D6B7E"/>
    <w:rsid w:val="002E0684"/>
    <w:rsid w:val="002E0EC5"/>
    <w:rsid w:val="002E32BA"/>
    <w:rsid w:val="002E393C"/>
    <w:rsid w:val="002E7003"/>
    <w:rsid w:val="002F00C4"/>
    <w:rsid w:val="002F0FD7"/>
    <w:rsid w:val="002F2526"/>
    <w:rsid w:val="002F2677"/>
    <w:rsid w:val="002F3C59"/>
    <w:rsid w:val="002F51B8"/>
    <w:rsid w:val="002F765B"/>
    <w:rsid w:val="002F78C7"/>
    <w:rsid w:val="003001E1"/>
    <w:rsid w:val="003002A5"/>
    <w:rsid w:val="00300EE6"/>
    <w:rsid w:val="00301867"/>
    <w:rsid w:val="00301A91"/>
    <w:rsid w:val="003033CF"/>
    <w:rsid w:val="00303664"/>
    <w:rsid w:val="00304147"/>
    <w:rsid w:val="00305B06"/>
    <w:rsid w:val="003078AF"/>
    <w:rsid w:val="00307DD4"/>
    <w:rsid w:val="00310D17"/>
    <w:rsid w:val="00311615"/>
    <w:rsid w:val="003116C8"/>
    <w:rsid w:val="00311A49"/>
    <w:rsid w:val="0031354E"/>
    <w:rsid w:val="003138FC"/>
    <w:rsid w:val="003142D6"/>
    <w:rsid w:val="00316483"/>
    <w:rsid w:val="003171B2"/>
    <w:rsid w:val="003179DF"/>
    <w:rsid w:val="003225D4"/>
    <w:rsid w:val="00324FC8"/>
    <w:rsid w:val="00325624"/>
    <w:rsid w:val="003261F0"/>
    <w:rsid w:val="00326F90"/>
    <w:rsid w:val="0033016B"/>
    <w:rsid w:val="00332BAB"/>
    <w:rsid w:val="003334DA"/>
    <w:rsid w:val="00334F35"/>
    <w:rsid w:val="00335A9A"/>
    <w:rsid w:val="00335C92"/>
    <w:rsid w:val="00336ACC"/>
    <w:rsid w:val="0034070D"/>
    <w:rsid w:val="003417CD"/>
    <w:rsid w:val="00342AEA"/>
    <w:rsid w:val="00342BCD"/>
    <w:rsid w:val="0034542A"/>
    <w:rsid w:val="00346317"/>
    <w:rsid w:val="0035278C"/>
    <w:rsid w:val="00355284"/>
    <w:rsid w:val="003559F3"/>
    <w:rsid w:val="00355A74"/>
    <w:rsid w:val="00355B9D"/>
    <w:rsid w:val="00355E78"/>
    <w:rsid w:val="00356165"/>
    <w:rsid w:val="003565D5"/>
    <w:rsid w:val="00360436"/>
    <w:rsid w:val="00361AD6"/>
    <w:rsid w:val="0036390D"/>
    <w:rsid w:val="00363F64"/>
    <w:rsid w:val="003640A4"/>
    <w:rsid w:val="0036423F"/>
    <w:rsid w:val="00364E6B"/>
    <w:rsid w:val="00365D60"/>
    <w:rsid w:val="00366281"/>
    <w:rsid w:val="00367225"/>
    <w:rsid w:val="003731AF"/>
    <w:rsid w:val="00375890"/>
    <w:rsid w:val="00375BDF"/>
    <w:rsid w:val="003766D9"/>
    <w:rsid w:val="003779BD"/>
    <w:rsid w:val="003800AC"/>
    <w:rsid w:val="003801D0"/>
    <w:rsid w:val="003804C6"/>
    <w:rsid w:val="00381350"/>
    <w:rsid w:val="00381B65"/>
    <w:rsid w:val="00381C72"/>
    <w:rsid w:val="00382DDC"/>
    <w:rsid w:val="0038331C"/>
    <w:rsid w:val="00383D66"/>
    <w:rsid w:val="0038492E"/>
    <w:rsid w:val="00385C25"/>
    <w:rsid w:val="00386270"/>
    <w:rsid w:val="0039129F"/>
    <w:rsid w:val="00391501"/>
    <w:rsid w:val="00391ABE"/>
    <w:rsid w:val="00391D0D"/>
    <w:rsid w:val="00391F65"/>
    <w:rsid w:val="00392B01"/>
    <w:rsid w:val="00392E21"/>
    <w:rsid w:val="003939F4"/>
    <w:rsid w:val="00395BD5"/>
    <w:rsid w:val="003A09EA"/>
    <w:rsid w:val="003A28D0"/>
    <w:rsid w:val="003A4739"/>
    <w:rsid w:val="003A5D9B"/>
    <w:rsid w:val="003A75C7"/>
    <w:rsid w:val="003A7F81"/>
    <w:rsid w:val="003B08BB"/>
    <w:rsid w:val="003B11B5"/>
    <w:rsid w:val="003B128D"/>
    <w:rsid w:val="003B2E83"/>
    <w:rsid w:val="003B3183"/>
    <w:rsid w:val="003B38A4"/>
    <w:rsid w:val="003B52DB"/>
    <w:rsid w:val="003B6028"/>
    <w:rsid w:val="003B6604"/>
    <w:rsid w:val="003B6905"/>
    <w:rsid w:val="003B7307"/>
    <w:rsid w:val="003C0377"/>
    <w:rsid w:val="003C077F"/>
    <w:rsid w:val="003C1329"/>
    <w:rsid w:val="003C14F8"/>
    <w:rsid w:val="003C3843"/>
    <w:rsid w:val="003C3E24"/>
    <w:rsid w:val="003C63C1"/>
    <w:rsid w:val="003C66ED"/>
    <w:rsid w:val="003D0CC8"/>
    <w:rsid w:val="003D1FC7"/>
    <w:rsid w:val="003D24D0"/>
    <w:rsid w:val="003D25FA"/>
    <w:rsid w:val="003D3297"/>
    <w:rsid w:val="003D6B70"/>
    <w:rsid w:val="003D715B"/>
    <w:rsid w:val="003E0156"/>
    <w:rsid w:val="003E2EE1"/>
    <w:rsid w:val="003E31BA"/>
    <w:rsid w:val="003E35D2"/>
    <w:rsid w:val="003E3EA2"/>
    <w:rsid w:val="003E4723"/>
    <w:rsid w:val="003E49CB"/>
    <w:rsid w:val="003E5718"/>
    <w:rsid w:val="003F0B99"/>
    <w:rsid w:val="003F17AC"/>
    <w:rsid w:val="003F2039"/>
    <w:rsid w:val="003F2326"/>
    <w:rsid w:val="003F3878"/>
    <w:rsid w:val="003F573E"/>
    <w:rsid w:val="00400011"/>
    <w:rsid w:val="00400824"/>
    <w:rsid w:val="00401745"/>
    <w:rsid w:val="00402027"/>
    <w:rsid w:val="00402486"/>
    <w:rsid w:val="00403956"/>
    <w:rsid w:val="00405C84"/>
    <w:rsid w:val="004066FE"/>
    <w:rsid w:val="00407C3B"/>
    <w:rsid w:val="00410716"/>
    <w:rsid w:val="00410AB4"/>
    <w:rsid w:val="0041204B"/>
    <w:rsid w:val="00413913"/>
    <w:rsid w:val="004141F2"/>
    <w:rsid w:val="00414BCB"/>
    <w:rsid w:val="004218BF"/>
    <w:rsid w:val="004219A8"/>
    <w:rsid w:val="00422F0C"/>
    <w:rsid w:val="004248BA"/>
    <w:rsid w:val="00424BFB"/>
    <w:rsid w:val="00431A19"/>
    <w:rsid w:val="00431D59"/>
    <w:rsid w:val="004324AB"/>
    <w:rsid w:val="00433906"/>
    <w:rsid w:val="00433962"/>
    <w:rsid w:val="00433E32"/>
    <w:rsid w:val="00434AAD"/>
    <w:rsid w:val="00434DD8"/>
    <w:rsid w:val="00435E3F"/>
    <w:rsid w:val="004367A4"/>
    <w:rsid w:val="004377AA"/>
    <w:rsid w:val="0044234A"/>
    <w:rsid w:val="00442834"/>
    <w:rsid w:val="00443A9A"/>
    <w:rsid w:val="00443DC0"/>
    <w:rsid w:val="00451244"/>
    <w:rsid w:val="00452320"/>
    <w:rsid w:val="00455C67"/>
    <w:rsid w:val="00457261"/>
    <w:rsid w:val="00457BFE"/>
    <w:rsid w:val="00460B4A"/>
    <w:rsid w:val="0046120F"/>
    <w:rsid w:val="004626B6"/>
    <w:rsid w:val="00462960"/>
    <w:rsid w:val="00462BBC"/>
    <w:rsid w:val="00462F37"/>
    <w:rsid w:val="00463AE3"/>
    <w:rsid w:val="00464B04"/>
    <w:rsid w:val="0046716E"/>
    <w:rsid w:val="004676CB"/>
    <w:rsid w:val="00467ED2"/>
    <w:rsid w:val="0047146E"/>
    <w:rsid w:val="00473427"/>
    <w:rsid w:val="004746DD"/>
    <w:rsid w:val="00476947"/>
    <w:rsid w:val="00477038"/>
    <w:rsid w:val="004770EC"/>
    <w:rsid w:val="00477E8C"/>
    <w:rsid w:val="00480A40"/>
    <w:rsid w:val="00482547"/>
    <w:rsid w:val="00483939"/>
    <w:rsid w:val="004847DB"/>
    <w:rsid w:val="0049244E"/>
    <w:rsid w:val="004945CF"/>
    <w:rsid w:val="00496E82"/>
    <w:rsid w:val="004978E1"/>
    <w:rsid w:val="004A151F"/>
    <w:rsid w:val="004A1FA5"/>
    <w:rsid w:val="004A2B1C"/>
    <w:rsid w:val="004A7B60"/>
    <w:rsid w:val="004B0F5D"/>
    <w:rsid w:val="004B522B"/>
    <w:rsid w:val="004B591D"/>
    <w:rsid w:val="004B5A2F"/>
    <w:rsid w:val="004B5ECF"/>
    <w:rsid w:val="004B7E8C"/>
    <w:rsid w:val="004C0D29"/>
    <w:rsid w:val="004C1E1E"/>
    <w:rsid w:val="004C5300"/>
    <w:rsid w:val="004C6237"/>
    <w:rsid w:val="004C68A9"/>
    <w:rsid w:val="004D0979"/>
    <w:rsid w:val="004D0D27"/>
    <w:rsid w:val="004D1D52"/>
    <w:rsid w:val="004D32BA"/>
    <w:rsid w:val="004D5AA8"/>
    <w:rsid w:val="004D66F4"/>
    <w:rsid w:val="004D7D9D"/>
    <w:rsid w:val="004E03CA"/>
    <w:rsid w:val="004E0452"/>
    <w:rsid w:val="004E170A"/>
    <w:rsid w:val="004E2AD3"/>
    <w:rsid w:val="004E4AD8"/>
    <w:rsid w:val="004E60AE"/>
    <w:rsid w:val="004E6862"/>
    <w:rsid w:val="004E6E48"/>
    <w:rsid w:val="004E7064"/>
    <w:rsid w:val="004E7E3C"/>
    <w:rsid w:val="004F0B69"/>
    <w:rsid w:val="004F1D49"/>
    <w:rsid w:val="004F3AC0"/>
    <w:rsid w:val="004F46E9"/>
    <w:rsid w:val="004F7A18"/>
    <w:rsid w:val="004F7EDA"/>
    <w:rsid w:val="005015D4"/>
    <w:rsid w:val="00501DAE"/>
    <w:rsid w:val="005028AF"/>
    <w:rsid w:val="00502C68"/>
    <w:rsid w:val="00502E64"/>
    <w:rsid w:val="00503990"/>
    <w:rsid w:val="005042FB"/>
    <w:rsid w:val="00504C14"/>
    <w:rsid w:val="005054DE"/>
    <w:rsid w:val="005062B8"/>
    <w:rsid w:val="00510157"/>
    <w:rsid w:val="00510E36"/>
    <w:rsid w:val="00510E85"/>
    <w:rsid w:val="00511334"/>
    <w:rsid w:val="00511B86"/>
    <w:rsid w:val="00512558"/>
    <w:rsid w:val="00513481"/>
    <w:rsid w:val="005142A1"/>
    <w:rsid w:val="00514989"/>
    <w:rsid w:val="005162C4"/>
    <w:rsid w:val="00516B2E"/>
    <w:rsid w:val="0051729A"/>
    <w:rsid w:val="0052168C"/>
    <w:rsid w:val="00522EF3"/>
    <w:rsid w:val="00523EAB"/>
    <w:rsid w:val="00531E75"/>
    <w:rsid w:val="00534329"/>
    <w:rsid w:val="00534D34"/>
    <w:rsid w:val="00535414"/>
    <w:rsid w:val="00536D6D"/>
    <w:rsid w:val="00541751"/>
    <w:rsid w:val="00541DAC"/>
    <w:rsid w:val="005424CB"/>
    <w:rsid w:val="00545C6E"/>
    <w:rsid w:val="00547E2F"/>
    <w:rsid w:val="00551374"/>
    <w:rsid w:val="00552507"/>
    <w:rsid w:val="005526E9"/>
    <w:rsid w:val="00552B2E"/>
    <w:rsid w:val="00552B7A"/>
    <w:rsid w:val="0055720E"/>
    <w:rsid w:val="00562183"/>
    <w:rsid w:val="00562AAD"/>
    <w:rsid w:val="00562EE4"/>
    <w:rsid w:val="005633F6"/>
    <w:rsid w:val="00563404"/>
    <w:rsid w:val="005634C2"/>
    <w:rsid w:val="00563926"/>
    <w:rsid w:val="00564795"/>
    <w:rsid w:val="0056484F"/>
    <w:rsid w:val="005717A4"/>
    <w:rsid w:val="0057270E"/>
    <w:rsid w:val="00572DBF"/>
    <w:rsid w:val="005735E8"/>
    <w:rsid w:val="005736F8"/>
    <w:rsid w:val="005739B5"/>
    <w:rsid w:val="005739C9"/>
    <w:rsid w:val="005765F0"/>
    <w:rsid w:val="00577CE6"/>
    <w:rsid w:val="005807B1"/>
    <w:rsid w:val="00581C39"/>
    <w:rsid w:val="00582002"/>
    <w:rsid w:val="00582464"/>
    <w:rsid w:val="0058292B"/>
    <w:rsid w:val="00584B96"/>
    <w:rsid w:val="005855FF"/>
    <w:rsid w:val="00585766"/>
    <w:rsid w:val="00586A29"/>
    <w:rsid w:val="00586AEF"/>
    <w:rsid w:val="00590116"/>
    <w:rsid w:val="00591651"/>
    <w:rsid w:val="00591848"/>
    <w:rsid w:val="00592460"/>
    <w:rsid w:val="00592AA2"/>
    <w:rsid w:val="00593357"/>
    <w:rsid w:val="0059373C"/>
    <w:rsid w:val="005938CE"/>
    <w:rsid w:val="00594D79"/>
    <w:rsid w:val="00595995"/>
    <w:rsid w:val="00596B55"/>
    <w:rsid w:val="00596CC0"/>
    <w:rsid w:val="005A1704"/>
    <w:rsid w:val="005A47E4"/>
    <w:rsid w:val="005A5590"/>
    <w:rsid w:val="005A69CC"/>
    <w:rsid w:val="005A6B5E"/>
    <w:rsid w:val="005A711D"/>
    <w:rsid w:val="005B0E8F"/>
    <w:rsid w:val="005B2E12"/>
    <w:rsid w:val="005B6DCB"/>
    <w:rsid w:val="005B784E"/>
    <w:rsid w:val="005C01C5"/>
    <w:rsid w:val="005C0B59"/>
    <w:rsid w:val="005C1438"/>
    <w:rsid w:val="005C1551"/>
    <w:rsid w:val="005C4E70"/>
    <w:rsid w:val="005D1702"/>
    <w:rsid w:val="005D3397"/>
    <w:rsid w:val="005D3439"/>
    <w:rsid w:val="005D4386"/>
    <w:rsid w:val="005D51FC"/>
    <w:rsid w:val="005D6CBC"/>
    <w:rsid w:val="005D7139"/>
    <w:rsid w:val="005D7CC2"/>
    <w:rsid w:val="005E02E2"/>
    <w:rsid w:val="005E1161"/>
    <w:rsid w:val="005E23A8"/>
    <w:rsid w:val="005E33F5"/>
    <w:rsid w:val="005E3901"/>
    <w:rsid w:val="005E4207"/>
    <w:rsid w:val="005E5F6A"/>
    <w:rsid w:val="005F1FE9"/>
    <w:rsid w:val="005F444D"/>
    <w:rsid w:val="00600346"/>
    <w:rsid w:val="00602C13"/>
    <w:rsid w:val="006036F7"/>
    <w:rsid w:val="00605268"/>
    <w:rsid w:val="006062FB"/>
    <w:rsid w:val="00606778"/>
    <w:rsid w:val="006067A8"/>
    <w:rsid w:val="00611DED"/>
    <w:rsid w:val="00612D70"/>
    <w:rsid w:val="00613E3E"/>
    <w:rsid w:val="0061439F"/>
    <w:rsid w:val="00615182"/>
    <w:rsid w:val="00616581"/>
    <w:rsid w:val="006178E2"/>
    <w:rsid w:val="006179D2"/>
    <w:rsid w:val="00621C24"/>
    <w:rsid w:val="006245D5"/>
    <w:rsid w:val="00624B22"/>
    <w:rsid w:val="00624DF9"/>
    <w:rsid w:val="006258B1"/>
    <w:rsid w:val="00626F20"/>
    <w:rsid w:val="00627C01"/>
    <w:rsid w:val="00627C36"/>
    <w:rsid w:val="00632299"/>
    <w:rsid w:val="006338B7"/>
    <w:rsid w:val="00633E3C"/>
    <w:rsid w:val="00633FD5"/>
    <w:rsid w:val="0063765A"/>
    <w:rsid w:val="00641125"/>
    <w:rsid w:val="00641334"/>
    <w:rsid w:val="00642BD5"/>
    <w:rsid w:val="00643D26"/>
    <w:rsid w:val="00644139"/>
    <w:rsid w:val="0064669B"/>
    <w:rsid w:val="00647E2A"/>
    <w:rsid w:val="0065092A"/>
    <w:rsid w:val="00651A12"/>
    <w:rsid w:val="0065327A"/>
    <w:rsid w:val="00653806"/>
    <w:rsid w:val="00654A7D"/>
    <w:rsid w:val="00654EAD"/>
    <w:rsid w:val="00654FD5"/>
    <w:rsid w:val="00655532"/>
    <w:rsid w:val="00655792"/>
    <w:rsid w:val="006558FD"/>
    <w:rsid w:val="006578C7"/>
    <w:rsid w:val="006604CC"/>
    <w:rsid w:val="00660945"/>
    <w:rsid w:val="006629C0"/>
    <w:rsid w:val="006639BB"/>
    <w:rsid w:val="00666E99"/>
    <w:rsid w:val="00670449"/>
    <w:rsid w:val="00670BDE"/>
    <w:rsid w:val="00670D10"/>
    <w:rsid w:val="00671EDC"/>
    <w:rsid w:val="00672D97"/>
    <w:rsid w:val="0067324B"/>
    <w:rsid w:val="00673FAD"/>
    <w:rsid w:val="00674CA4"/>
    <w:rsid w:val="0067547F"/>
    <w:rsid w:val="00675C79"/>
    <w:rsid w:val="006812A1"/>
    <w:rsid w:val="00682755"/>
    <w:rsid w:val="006827E9"/>
    <w:rsid w:val="006836E7"/>
    <w:rsid w:val="006838F7"/>
    <w:rsid w:val="0068460D"/>
    <w:rsid w:val="006862C1"/>
    <w:rsid w:val="00690BBA"/>
    <w:rsid w:val="00690FC7"/>
    <w:rsid w:val="00691E89"/>
    <w:rsid w:val="00693799"/>
    <w:rsid w:val="0069526E"/>
    <w:rsid w:val="00696625"/>
    <w:rsid w:val="006A02DD"/>
    <w:rsid w:val="006A15A6"/>
    <w:rsid w:val="006A2ADD"/>
    <w:rsid w:val="006A2E42"/>
    <w:rsid w:val="006A3661"/>
    <w:rsid w:val="006A58BF"/>
    <w:rsid w:val="006A5B35"/>
    <w:rsid w:val="006A6327"/>
    <w:rsid w:val="006A65CC"/>
    <w:rsid w:val="006B11B5"/>
    <w:rsid w:val="006B166E"/>
    <w:rsid w:val="006B3FB7"/>
    <w:rsid w:val="006B44A9"/>
    <w:rsid w:val="006B5E9E"/>
    <w:rsid w:val="006B71BC"/>
    <w:rsid w:val="006C0426"/>
    <w:rsid w:val="006C1DE8"/>
    <w:rsid w:val="006C2EC2"/>
    <w:rsid w:val="006C3177"/>
    <w:rsid w:val="006C3EB9"/>
    <w:rsid w:val="006C4E9B"/>
    <w:rsid w:val="006D18A8"/>
    <w:rsid w:val="006D221D"/>
    <w:rsid w:val="006D2794"/>
    <w:rsid w:val="006D4D39"/>
    <w:rsid w:val="006D5F05"/>
    <w:rsid w:val="006D6256"/>
    <w:rsid w:val="006E01B0"/>
    <w:rsid w:val="006E240D"/>
    <w:rsid w:val="006E2E44"/>
    <w:rsid w:val="006E3254"/>
    <w:rsid w:val="006E455D"/>
    <w:rsid w:val="006E4D54"/>
    <w:rsid w:val="006E5270"/>
    <w:rsid w:val="006F090F"/>
    <w:rsid w:val="006F10CD"/>
    <w:rsid w:val="006F3959"/>
    <w:rsid w:val="006F410A"/>
    <w:rsid w:val="006F45F7"/>
    <w:rsid w:val="006F5299"/>
    <w:rsid w:val="00701136"/>
    <w:rsid w:val="00703090"/>
    <w:rsid w:val="0071047B"/>
    <w:rsid w:val="007119EC"/>
    <w:rsid w:val="00713121"/>
    <w:rsid w:val="00715FA3"/>
    <w:rsid w:val="00720D8A"/>
    <w:rsid w:val="007210BA"/>
    <w:rsid w:val="007214F9"/>
    <w:rsid w:val="007225BB"/>
    <w:rsid w:val="00723153"/>
    <w:rsid w:val="007235AB"/>
    <w:rsid w:val="00724440"/>
    <w:rsid w:val="007246EA"/>
    <w:rsid w:val="007248B7"/>
    <w:rsid w:val="00724ED1"/>
    <w:rsid w:val="007268B3"/>
    <w:rsid w:val="007300B1"/>
    <w:rsid w:val="00730149"/>
    <w:rsid w:val="007316BC"/>
    <w:rsid w:val="00732041"/>
    <w:rsid w:val="00734034"/>
    <w:rsid w:val="00735884"/>
    <w:rsid w:val="00735F88"/>
    <w:rsid w:val="00745F54"/>
    <w:rsid w:val="0074787E"/>
    <w:rsid w:val="007503A5"/>
    <w:rsid w:val="007547C0"/>
    <w:rsid w:val="00754CAA"/>
    <w:rsid w:val="0075582A"/>
    <w:rsid w:val="00756A6E"/>
    <w:rsid w:val="00762948"/>
    <w:rsid w:val="00762E31"/>
    <w:rsid w:val="00763EB1"/>
    <w:rsid w:val="007660B9"/>
    <w:rsid w:val="0076681D"/>
    <w:rsid w:val="0076740D"/>
    <w:rsid w:val="00767DC8"/>
    <w:rsid w:val="00771789"/>
    <w:rsid w:val="007730BA"/>
    <w:rsid w:val="007754C9"/>
    <w:rsid w:val="00775A5E"/>
    <w:rsid w:val="00777CDC"/>
    <w:rsid w:val="00780D04"/>
    <w:rsid w:val="00782337"/>
    <w:rsid w:val="00782A4A"/>
    <w:rsid w:val="00782F1D"/>
    <w:rsid w:val="007841A8"/>
    <w:rsid w:val="00785777"/>
    <w:rsid w:val="00786A39"/>
    <w:rsid w:val="00787393"/>
    <w:rsid w:val="00787DE2"/>
    <w:rsid w:val="0079038C"/>
    <w:rsid w:val="007905F4"/>
    <w:rsid w:val="007927ED"/>
    <w:rsid w:val="00795051"/>
    <w:rsid w:val="00795D01"/>
    <w:rsid w:val="00797DB1"/>
    <w:rsid w:val="007A24D6"/>
    <w:rsid w:val="007A2F27"/>
    <w:rsid w:val="007A3E07"/>
    <w:rsid w:val="007A4C17"/>
    <w:rsid w:val="007A599D"/>
    <w:rsid w:val="007A6916"/>
    <w:rsid w:val="007B08AC"/>
    <w:rsid w:val="007B1D13"/>
    <w:rsid w:val="007B3BF7"/>
    <w:rsid w:val="007B75B7"/>
    <w:rsid w:val="007C01DF"/>
    <w:rsid w:val="007C39B9"/>
    <w:rsid w:val="007C5972"/>
    <w:rsid w:val="007C67E5"/>
    <w:rsid w:val="007C6A37"/>
    <w:rsid w:val="007D1329"/>
    <w:rsid w:val="007D21B5"/>
    <w:rsid w:val="007D396D"/>
    <w:rsid w:val="007D4004"/>
    <w:rsid w:val="007D4788"/>
    <w:rsid w:val="007D6529"/>
    <w:rsid w:val="007D6FCC"/>
    <w:rsid w:val="007D7A4F"/>
    <w:rsid w:val="007D7B25"/>
    <w:rsid w:val="007E068E"/>
    <w:rsid w:val="007E113F"/>
    <w:rsid w:val="007E11AA"/>
    <w:rsid w:val="007E11DB"/>
    <w:rsid w:val="007E1325"/>
    <w:rsid w:val="007E4015"/>
    <w:rsid w:val="007E4D2F"/>
    <w:rsid w:val="007E4EA1"/>
    <w:rsid w:val="007E69AD"/>
    <w:rsid w:val="007F0037"/>
    <w:rsid w:val="007F69B7"/>
    <w:rsid w:val="007F7317"/>
    <w:rsid w:val="007F73D7"/>
    <w:rsid w:val="007F7CC1"/>
    <w:rsid w:val="00800C68"/>
    <w:rsid w:val="0080253B"/>
    <w:rsid w:val="00803161"/>
    <w:rsid w:val="00804C14"/>
    <w:rsid w:val="00804C2C"/>
    <w:rsid w:val="00805736"/>
    <w:rsid w:val="00806E71"/>
    <w:rsid w:val="00807958"/>
    <w:rsid w:val="00810D4B"/>
    <w:rsid w:val="008117DB"/>
    <w:rsid w:val="00811884"/>
    <w:rsid w:val="0081212E"/>
    <w:rsid w:val="00812BB1"/>
    <w:rsid w:val="00812E74"/>
    <w:rsid w:val="00812EF7"/>
    <w:rsid w:val="00813C23"/>
    <w:rsid w:val="00813CFD"/>
    <w:rsid w:val="00814921"/>
    <w:rsid w:val="008149B5"/>
    <w:rsid w:val="00817742"/>
    <w:rsid w:val="00820899"/>
    <w:rsid w:val="008228A2"/>
    <w:rsid w:val="008234EA"/>
    <w:rsid w:val="00823BB0"/>
    <w:rsid w:val="00830859"/>
    <w:rsid w:val="00831791"/>
    <w:rsid w:val="00832A95"/>
    <w:rsid w:val="008332DE"/>
    <w:rsid w:val="008340D3"/>
    <w:rsid w:val="008361AD"/>
    <w:rsid w:val="008362A3"/>
    <w:rsid w:val="00840000"/>
    <w:rsid w:val="008418AE"/>
    <w:rsid w:val="008420E0"/>
    <w:rsid w:val="00844267"/>
    <w:rsid w:val="00844BD6"/>
    <w:rsid w:val="00850105"/>
    <w:rsid w:val="008501ED"/>
    <w:rsid w:val="008518F1"/>
    <w:rsid w:val="008527A1"/>
    <w:rsid w:val="00853CBD"/>
    <w:rsid w:val="00856A27"/>
    <w:rsid w:val="00856EB9"/>
    <w:rsid w:val="008622DF"/>
    <w:rsid w:val="0086397B"/>
    <w:rsid w:val="00864800"/>
    <w:rsid w:val="00866528"/>
    <w:rsid w:val="008668F3"/>
    <w:rsid w:val="00867C32"/>
    <w:rsid w:val="00867EE0"/>
    <w:rsid w:val="00870B87"/>
    <w:rsid w:val="0087104C"/>
    <w:rsid w:val="008715C1"/>
    <w:rsid w:val="008726CB"/>
    <w:rsid w:val="00872EA1"/>
    <w:rsid w:val="00874E75"/>
    <w:rsid w:val="0087516D"/>
    <w:rsid w:val="00876FBF"/>
    <w:rsid w:val="00881B69"/>
    <w:rsid w:val="00883501"/>
    <w:rsid w:val="0088364D"/>
    <w:rsid w:val="00883FB5"/>
    <w:rsid w:val="00884ADC"/>
    <w:rsid w:val="00885762"/>
    <w:rsid w:val="0088769A"/>
    <w:rsid w:val="0088793C"/>
    <w:rsid w:val="00891789"/>
    <w:rsid w:val="00892346"/>
    <w:rsid w:val="00893865"/>
    <w:rsid w:val="00895A55"/>
    <w:rsid w:val="00895C64"/>
    <w:rsid w:val="00895D6F"/>
    <w:rsid w:val="00896A58"/>
    <w:rsid w:val="00896BF8"/>
    <w:rsid w:val="008A4689"/>
    <w:rsid w:val="008A7529"/>
    <w:rsid w:val="008B0117"/>
    <w:rsid w:val="008B1902"/>
    <w:rsid w:val="008B2A7C"/>
    <w:rsid w:val="008B3D74"/>
    <w:rsid w:val="008B4044"/>
    <w:rsid w:val="008B48F1"/>
    <w:rsid w:val="008B58E8"/>
    <w:rsid w:val="008B7290"/>
    <w:rsid w:val="008B72D8"/>
    <w:rsid w:val="008C0339"/>
    <w:rsid w:val="008C2289"/>
    <w:rsid w:val="008C5D4E"/>
    <w:rsid w:val="008C7B8F"/>
    <w:rsid w:val="008D070C"/>
    <w:rsid w:val="008D3C7F"/>
    <w:rsid w:val="008D59B2"/>
    <w:rsid w:val="008D5A6F"/>
    <w:rsid w:val="008D640D"/>
    <w:rsid w:val="008E011D"/>
    <w:rsid w:val="008E0344"/>
    <w:rsid w:val="008E0614"/>
    <w:rsid w:val="008E4A08"/>
    <w:rsid w:val="008E4DD3"/>
    <w:rsid w:val="008E6D36"/>
    <w:rsid w:val="008E7763"/>
    <w:rsid w:val="008F30A1"/>
    <w:rsid w:val="00900246"/>
    <w:rsid w:val="00900738"/>
    <w:rsid w:val="00900F7B"/>
    <w:rsid w:val="009014C2"/>
    <w:rsid w:val="00901FC4"/>
    <w:rsid w:val="00907996"/>
    <w:rsid w:val="00907E79"/>
    <w:rsid w:val="009107EE"/>
    <w:rsid w:val="009113AA"/>
    <w:rsid w:val="00911FAE"/>
    <w:rsid w:val="0091251C"/>
    <w:rsid w:val="00912AA5"/>
    <w:rsid w:val="00912CAE"/>
    <w:rsid w:val="00913219"/>
    <w:rsid w:val="00914BCC"/>
    <w:rsid w:val="009175DE"/>
    <w:rsid w:val="00917794"/>
    <w:rsid w:val="00917B85"/>
    <w:rsid w:val="00917CA2"/>
    <w:rsid w:val="00917DEF"/>
    <w:rsid w:val="00923354"/>
    <w:rsid w:val="00925161"/>
    <w:rsid w:val="00925AC3"/>
    <w:rsid w:val="009274C4"/>
    <w:rsid w:val="009309D6"/>
    <w:rsid w:val="009309D8"/>
    <w:rsid w:val="009372AC"/>
    <w:rsid w:val="00937A10"/>
    <w:rsid w:val="00937A76"/>
    <w:rsid w:val="00941131"/>
    <w:rsid w:val="009420E6"/>
    <w:rsid w:val="00943B17"/>
    <w:rsid w:val="00943BCB"/>
    <w:rsid w:val="0094509B"/>
    <w:rsid w:val="009477AC"/>
    <w:rsid w:val="00947B4B"/>
    <w:rsid w:val="00950203"/>
    <w:rsid w:val="00952A8D"/>
    <w:rsid w:val="00953449"/>
    <w:rsid w:val="00955BE8"/>
    <w:rsid w:val="009607BE"/>
    <w:rsid w:val="00961D9C"/>
    <w:rsid w:val="00963288"/>
    <w:rsid w:val="009636CA"/>
    <w:rsid w:val="00967C86"/>
    <w:rsid w:val="00970531"/>
    <w:rsid w:val="009714EA"/>
    <w:rsid w:val="00971543"/>
    <w:rsid w:val="00971652"/>
    <w:rsid w:val="009726F4"/>
    <w:rsid w:val="0097314F"/>
    <w:rsid w:val="009761BE"/>
    <w:rsid w:val="00976B78"/>
    <w:rsid w:val="00977F02"/>
    <w:rsid w:val="00980569"/>
    <w:rsid w:val="00980680"/>
    <w:rsid w:val="0098233C"/>
    <w:rsid w:val="00982C23"/>
    <w:rsid w:val="00982DD3"/>
    <w:rsid w:val="0098304A"/>
    <w:rsid w:val="00983EA8"/>
    <w:rsid w:val="0098406A"/>
    <w:rsid w:val="00984151"/>
    <w:rsid w:val="00984695"/>
    <w:rsid w:val="00984C36"/>
    <w:rsid w:val="00984D8C"/>
    <w:rsid w:val="00986356"/>
    <w:rsid w:val="00987F81"/>
    <w:rsid w:val="00990D0D"/>
    <w:rsid w:val="00990DB0"/>
    <w:rsid w:val="00990F89"/>
    <w:rsid w:val="00991630"/>
    <w:rsid w:val="0099223F"/>
    <w:rsid w:val="00992EB1"/>
    <w:rsid w:val="0099435A"/>
    <w:rsid w:val="009A097A"/>
    <w:rsid w:val="009A22F2"/>
    <w:rsid w:val="009A284B"/>
    <w:rsid w:val="009A3DE7"/>
    <w:rsid w:val="009A3FBD"/>
    <w:rsid w:val="009A4185"/>
    <w:rsid w:val="009A526D"/>
    <w:rsid w:val="009A5451"/>
    <w:rsid w:val="009A5649"/>
    <w:rsid w:val="009A5DD6"/>
    <w:rsid w:val="009A71D6"/>
    <w:rsid w:val="009B13A1"/>
    <w:rsid w:val="009B2DA8"/>
    <w:rsid w:val="009B30FC"/>
    <w:rsid w:val="009B3793"/>
    <w:rsid w:val="009B3CD2"/>
    <w:rsid w:val="009B4C54"/>
    <w:rsid w:val="009B5207"/>
    <w:rsid w:val="009B5D9A"/>
    <w:rsid w:val="009B6F00"/>
    <w:rsid w:val="009C39C4"/>
    <w:rsid w:val="009C5E4D"/>
    <w:rsid w:val="009D07D5"/>
    <w:rsid w:val="009D0F89"/>
    <w:rsid w:val="009D2C1C"/>
    <w:rsid w:val="009D49A0"/>
    <w:rsid w:val="009D5F3E"/>
    <w:rsid w:val="009D718A"/>
    <w:rsid w:val="009E0711"/>
    <w:rsid w:val="009E0788"/>
    <w:rsid w:val="009E173C"/>
    <w:rsid w:val="009E1A2B"/>
    <w:rsid w:val="009E2E48"/>
    <w:rsid w:val="009E3C10"/>
    <w:rsid w:val="009E423C"/>
    <w:rsid w:val="009E62FA"/>
    <w:rsid w:val="009E6CDA"/>
    <w:rsid w:val="009E7616"/>
    <w:rsid w:val="009F5390"/>
    <w:rsid w:val="009F7BEC"/>
    <w:rsid w:val="00A00B8B"/>
    <w:rsid w:val="00A012E9"/>
    <w:rsid w:val="00A02455"/>
    <w:rsid w:val="00A0355C"/>
    <w:rsid w:val="00A038C5"/>
    <w:rsid w:val="00A042A1"/>
    <w:rsid w:val="00A06558"/>
    <w:rsid w:val="00A071B2"/>
    <w:rsid w:val="00A07926"/>
    <w:rsid w:val="00A10C81"/>
    <w:rsid w:val="00A128D9"/>
    <w:rsid w:val="00A1303A"/>
    <w:rsid w:val="00A136F3"/>
    <w:rsid w:val="00A13A79"/>
    <w:rsid w:val="00A1451A"/>
    <w:rsid w:val="00A14F6D"/>
    <w:rsid w:val="00A16AAD"/>
    <w:rsid w:val="00A2106F"/>
    <w:rsid w:val="00A23297"/>
    <w:rsid w:val="00A240F0"/>
    <w:rsid w:val="00A25D83"/>
    <w:rsid w:val="00A26D30"/>
    <w:rsid w:val="00A271B7"/>
    <w:rsid w:val="00A305E6"/>
    <w:rsid w:val="00A307BA"/>
    <w:rsid w:val="00A30F22"/>
    <w:rsid w:val="00A31264"/>
    <w:rsid w:val="00A3272A"/>
    <w:rsid w:val="00A35AB6"/>
    <w:rsid w:val="00A35AC9"/>
    <w:rsid w:val="00A413D8"/>
    <w:rsid w:val="00A41871"/>
    <w:rsid w:val="00A42F8D"/>
    <w:rsid w:val="00A42FB0"/>
    <w:rsid w:val="00A44F9B"/>
    <w:rsid w:val="00A45CE7"/>
    <w:rsid w:val="00A45DC1"/>
    <w:rsid w:val="00A46F24"/>
    <w:rsid w:val="00A47230"/>
    <w:rsid w:val="00A508FC"/>
    <w:rsid w:val="00A50BD3"/>
    <w:rsid w:val="00A50C07"/>
    <w:rsid w:val="00A5359A"/>
    <w:rsid w:val="00A5462C"/>
    <w:rsid w:val="00A5465F"/>
    <w:rsid w:val="00A5513C"/>
    <w:rsid w:val="00A56602"/>
    <w:rsid w:val="00A57309"/>
    <w:rsid w:val="00A575D1"/>
    <w:rsid w:val="00A61269"/>
    <w:rsid w:val="00A61F14"/>
    <w:rsid w:val="00A647CB"/>
    <w:rsid w:val="00A6562A"/>
    <w:rsid w:val="00A66384"/>
    <w:rsid w:val="00A71E53"/>
    <w:rsid w:val="00A82CAE"/>
    <w:rsid w:val="00A83356"/>
    <w:rsid w:val="00A83428"/>
    <w:rsid w:val="00A8514A"/>
    <w:rsid w:val="00A86A65"/>
    <w:rsid w:val="00A86C88"/>
    <w:rsid w:val="00A905BE"/>
    <w:rsid w:val="00A905C9"/>
    <w:rsid w:val="00A91209"/>
    <w:rsid w:val="00A91EC2"/>
    <w:rsid w:val="00A92C3D"/>
    <w:rsid w:val="00A942EB"/>
    <w:rsid w:val="00A955A4"/>
    <w:rsid w:val="00A97DDB"/>
    <w:rsid w:val="00AA0345"/>
    <w:rsid w:val="00AA1D8D"/>
    <w:rsid w:val="00AA3B1E"/>
    <w:rsid w:val="00AA6BF9"/>
    <w:rsid w:val="00AB17C1"/>
    <w:rsid w:val="00AB3910"/>
    <w:rsid w:val="00AB450C"/>
    <w:rsid w:val="00AC20DA"/>
    <w:rsid w:val="00AC2BF6"/>
    <w:rsid w:val="00AC3507"/>
    <w:rsid w:val="00AC5916"/>
    <w:rsid w:val="00AC6761"/>
    <w:rsid w:val="00AD235A"/>
    <w:rsid w:val="00AD376C"/>
    <w:rsid w:val="00AD3AF7"/>
    <w:rsid w:val="00AD561F"/>
    <w:rsid w:val="00AD697D"/>
    <w:rsid w:val="00AD77FB"/>
    <w:rsid w:val="00ADFEA4"/>
    <w:rsid w:val="00AE0A79"/>
    <w:rsid w:val="00AE0B6D"/>
    <w:rsid w:val="00AE1C6C"/>
    <w:rsid w:val="00AE22DA"/>
    <w:rsid w:val="00AE3882"/>
    <w:rsid w:val="00AE483D"/>
    <w:rsid w:val="00AE5273"/>
    <w:rsid w:val="00AE5BA3"/>
    <w:rsid w:val="00AE5D33"/>
    <w:rsid w:val="00AE69BD"/>
    <w:rsid w:val="00AE6E48"/>
    <w:rsid w:val="00AE774D"/>
    <w:rsid w:val="00AE7D2B"/>
    <w:rsid w:val="00AF0DDD"/>
    <w:rsid w:val="00AF13FD"/>
    <w:rsid w:val="00AF1BF5"/>
    <w:rsid w:val="00AF4FEB"/>
    <w:rsid w:val="00AF63EA"/>
    <w:rsid w:val="00AF768C"/>
    <w:rsid w:val="00B00B94"/>
    <w:rsid w:val="00B02B71"/>
    <w:rsid w:val="00B02D90"/>
    <w:rsid w:val="00B03DAF"/>
    <w:rsid w:val="00B0456E"/>
    <w:rsid w:val="00B0476E"/>
    <w:rsid w:val="00B05407"/>
    <w:rsid w:val="00B06223"/>
    <w:rsid w:val="00B0647D"/>
    <w:rsid w:val="00B0687D"/>
    <w:rsid w:val="00B0777B"/>
    <w:rsid w:val="00B10203"/>
    <w:rsid w:val="00B10C81"/>
    <w:rsid w:val="00B13E5E"/>
    <w:rsid w:val="00B157B9"/>
    <w:rsid w:val="00B1600A"/>
    <w:rsid w:val="00B20580"/>
    <w:rsid w:val="00B207B4"/>
    <w:rsid w:val="00B20A06"/>
    <w:rsid w:val="00B21669"/>
    <w:rsid w:val="00B21C9F"/>
    <w:rsid w:val="00B2223A"/>
    <w:rsid w:val="00B22A3C"/>
    <w:rsid w:val="00B22E71"/>
    <w:rsid w:val="00B23119"/>
    <w:rsid w:val="00B240DB"/>
    <w:rsid w:val="00B2469E"/>
    <w:rsid w:val="00B24C7C"/>
    <w:rsid w:val="00B25662"/>
    <w:rsid w:val="00B25B31"/>
    <w:rsid w:val="00B26A62"/>
    <w:rsid w:val="00B30734"/>
    <w:rsid w:val="00B322CE"/>
    <w:rsid w:val="00B34055"/>
    <w:rsid w:val="00B351AA"/>
    <w:rsid w:val="00B35CD9"/>
    <w:rsid w:val="00B40901"/>
    <w:rsid w:val="00B42B66"/>
    <w:rsid w:val="00B47730"/>
    <w:rsid w:val="00B50F68"/>
    <w:rsid w:val="00B50FD4"/>
    <w:rsid w:val="00B51DCA"/>
    <w:rsid w:val="00B5230B"/>
    <w:rsid w:val="00B52C1D"/>
    <w:rsid w:val="00B52CC5"/>
    <w:rsid w:val="00B534EB"/>
    <w:rsid w:val="00B53784"/>
    <w:rsid w:val="00B554BD"/>
    <w:rsid w:val="00B57704"/>
    <w:rsid w:val="00B607CD"/>
    <w:rsid w:val="00B60A34"/>
    <w:rsid w:val="00B6153A"/>
    <w:rsid w:val="00B61EF8"/>
    <w:rsid w:val="00B62F88"/>
    <w:rsid w:val="00B65BF4"/>
    <w:rsid w:val="00B67209"/>
    <w:rsid w:val="00B7027E"/>
    <w:rsid w:val="00B70531"/>
    <w:rsid w:val="00B724B6"/>
    <w:rsid w:val="00B73806"/>
    <w:rsid w:val="00B74A3F"/>
    <w:rsid w:val="00B76128"/>
    <w:rsid w:val="00B766A3"/>
    <w:rsid w:val="00B81820"/>
    <w:rsid w:val="00B8268B"/>
    <w:rsid w:val="00B82C8B"/>
    <w:rsid w:val="00B83D00"/>
    <w:rsid w:val="00B8485C"/>
    <w:rsid w:val="00B84CDC"/>
    <w:rsid w:val="00B86D44"/>
    <w:rsid w:val="00B879A8"/>
    <w:rsid w:val="00B90630"/>
    <w:rsid w:val="00B934B8"/>
    <w:rsid w:val="00B947E3"/>
    <w:rsid w:val="00B94B90"/>
    <w:rsid w:val="00B95C0A"/>
    <w:rsid w:val="00B96136"/>
    <w:rsid w:val="00B96270"/>
    <w:rsid w:val="00BA0E9C"/>
    <w:rsid w:val="00BA2223"/>
    <w:rsid w:val="00BA2CA2"/>
    <w:rsid w:val="00BA3F29"/>
    <w:rsid w:val="00BA40E4"/>
    <w:rsid w:val="00BA58DF"/>
    <w:rsid w:val="00BA7E38"/>
    <w:rsid w:val="00BB05D9"/>
    <w:rsid w:val="00BB2262"/>
    <w:rsid w:val="00BB4EEA"/>
    <w:rsid w:val="00BB51CB"/>
    <w:rsid w:val="00BB592F"/>
    <w:rsid w:val="00BB5BBC"/>
    <w:rsid w:val="00BB5BD8"/>
    <w:rsid w:val="00BC0749"/>
    <w:rsid w:val="00BC135C"/>
    <w:rsid w:val="00BC2A5E"/>
    <w:rsid w:val="00BC39CD"/>
    <w:rsid w:val="00BC5605"/>
    <w:rsid w:val="00BC7933"/>
    <w:rsid w:val="00BD0AC2"/>
    <w:rsid w:val="00BD0E57"/>
    <w:rsid w:val="00BD1D80"/>
    <w:rsid w:val="00BD4125"/>
    <w:rsid w:val="00BD4297"/>
    <w:rsid w:val="00BD4825"/>
    <w:rsid w:val="00BD486B"/>
    <w:rsid w:val="00BE19C6"/>
    <w:rsid w:val="00BE311C"/>
    <w:rsid w:val="00BE4BD0"/>
    <w:rsid w:val="00BE51C3"/>
    <w:rsid w:val="00BE6391"/>
    <w:rsid w:val="00BE6BDD"/>
    <w:rsid w:val="00BE702D"/>
    <w:rsid w:val="00BE7BE1"/>
    <w:rsid w:val="00BF08F9"/>
    <w:rsid w:val="00BF0C5C"/>
    <w:rsid w:val="00BF1049"/>
    <w:rsid w:val="00BF34B3"/>
    <w:rsid w:val="00BF3D93"/>
    <w:rsid w:val="00BF4079"/>
    <w:rsid w:val="00BF4BA5"/>
    <w:rsid w:val="00BF5AA9"/>
    <w:rsid w:val="00BF6465"/>
    <w:rsid w:val="00BF70AB"/>
    <w:rsid w:val="00BF7B32"/>
    <w:rsid w:val="00C00535"/>
    <w:rsid w:val="00C02692"/>
    <w:rsid w:val="00C04DCD"/>
    <w:rsid w:val="00C0556F"/>
    <w:rsid w:val="00C06D12"/>
    <w:rsid w:val="00C07110"/>
    <w:rsid w:val="00C073BF"/>
    <w:rsid w:val="00C0749A"/>
    <w:rsid w:val="00C07CE0"/>
    <w:rsid w:val="00C13004"/>
    <w:rsid w:val="00C13C23"/>
    <w:rsid w:val="00C15468"/>
    <w:rsid w:val="00C16285"/>
    <w:rsid w:val="00C1718A"/>
    <w:rsid w:val="00C1734A"/>
    <w:rsid w:val="00C20046"/>
    <w:rsid w:val="00C236B1"/>
    <w:rsid w:val="00C24106"/>
    <w:rsid w:val="00C24688"/>
    <w:rsid w:val="00C25365"/>
    <w:rsid w:val="00C2575B"/>
    <w:rsid w:val="00C25DC3"/>
    <w:rsid w:val="00C27480"/>
    <w:rsid w:val="00C27E92"/>
    <w:rsid w:val="00C30DA0"/>
    <w:rsid w:val="00C32082"/>
    <w:rsid w:val="00C32F37"/>
    <w:rsid w:val="00C33134"/>
    <w:rsid w:val="00C33790"/>
    <w:rsid w:val="00C33A6B"/>
    <w:rsid w:val="00C33C67"/>
    <w:rsid w:val="00C34017"/>
    <w:rsid w:val="00C353C5"/>
    <w:rsid w:val="00C35EF2"/>
    <w:rsid w:val="00C3700F"/>
    <w:rsid w:val="00C40266"/>
    <w:rsid w:val="00C411EB"/>
    <w:rsid w:val="00C42082"/>
    <w:rsid w:val="00C42E62"/>
    <w:rsid w:val="00C437E7"/>
    <w:rsid w:val="00C47534"/>
    <w:rsid w:val="00C50C3C"/>
    <w:rsid w:val="00C51BD2"/>
    <w:rsid w:val="00C523F4"/>
    <w:rsid w:val="00C5435B"/>
    <w:rsid w:val="00C54BE9"/>
    <w:rsid w:val="00C54F06"/>
    <w:rsid w:val="00C55F76"/>
    <w:rsid w:val="00C568F0"/>
    <w:rsid w:val="00C577D2"/>
    <w:rsid w:val="00C60076"/>
    <w:rsid w:val="00C605AF"/>
    <w:rsid w:val="00C615C9"/>
    <w:rsid w:val="00C61C6C"/>
    <w:rsid w:val="00C61E49"/>
    <w:rsid w:val="00C622CD"/>
    <w:rsid w:val="00C631D7"/>
    <w:rsid w:val="00C64080"/>
    <w:rsid w:val="00C6548F"/>
    <w:rsid w:val="00C67865"/>
    <w:rsid w:val="00C720CB"/>
    <w:rsid w:val="00C72960"/>
    <w:rsid w:val="00C748C6"/>
    <w:rsid w:val="00C77AD5"/>
    <w:rsid w:val="00C77ED0"/>
    <w:rsid w:val="00C80654"/>
    <w:rsid w:val="00C81F95"/>
    <w:rsid w:val="00C82631"/>
    <w:rsid w:val="00C83526"/>
    <w:rsid w:val="00C83AE2"/>
    <w:rsid w:val="00C84F7A"/>
    <w:rsid w:val="00C85638"/>
    <w:rsid w:val="00C86322"/>
    <w:rsid w:val="00C8638F"/>
    <w:rsid w:val="00C8776A"/>
    <w:rsid w:val="00C90026"/>
    <w:rsid w:val="00C908E4"/>
    <w:rsid w:val="00C925CD"/>
    <w:rsid w:val="00C9274C"/>
    <w:rsid w:val="00C92938"/>
    <w:rsid w:val="00C95783"/>
    <w:rsid w:val="00C97264"/>
    <w:rsid w:val="00C97D03"/>
    <w:rsid w:val="00CA1230"/>
    <w:rsid w:val="00CA12B7"/>
    <w:rsid w:val="00CA3494"/>
    <w:rsid w:val="00CA4A0D"/>
    <w:rsid w:val="00CA5757"/>
    <w:rsid w:val="00CA5C38"/>
    <w:rsid w:val="00CA616D"/>
    <w:rsid w:val="00CA6995"/>
    <w:rsid w:val="00CA6C1E"/>
    <w:rsid w:val="00CA719D"/>
    <w:rsid w:val="00CA7ED6"/>
    <w:rsid w:val="00CB0664"/>
    <w:rsid w:val="00CB0E42"/>
    <w:rsid w:val="00CB0E8B"/>
    <w:rsid w:val="00CB11F9"/>
    <w:rsid w:val="00CB1332"/>
    <w:rsid w:val="00CB21E9"/>
    <w:rsid w:val="00CB2B16"/>
    <w:rsid w:val="00CB37E3"/>
    <w:rsid w:val="00CB4426"/>
    <w:rsid w:val="00CB5CEE"/>
    <w:rsid w:val="00CB5D1A"/>
    <w:rsid w:val="00CB6557"/>
    <w:rsid w:val="00CB74C1"/>
    <w:rsid w:val="00CC077D"/>
    <w:rsid w:val="00CC0F32"/>
    <w:rsid w:val="00CC1149"/>
    <w:rsid w:val="00CC1256"/>
    <w:rsid w:val="00CC1E85"/>
    <w:rsid w:val="00CC460B"/>
    <w:rsid w:val="00CC4DD9"/>
    <w:rsid w:val="00CC5EA0"/>
    <w:rsid w:val="00CC6345"/>
    <w:rsid w:val="00CC6C17"/>
    <w:rsid w:val="00CD03B0"/>
    <w:rsid w:val="00CD092D"/>
    <w:rsid w:val="00CD1B2E"/>
    <w:rsid w:val="00CD3AA3"/>
    <w:rsid w:val="00CD3FDC"/>
    <w:rsid w:val="00CD4807"/>
    <w:rsid w:val="00CD53DC"/>
    <w:rsid w:val="00CD5441"/>
    <w:rsid w:val="00CD56B0"/>
    <w:rsid w:val="00CD5D34"/>
    <w:rsid w:val="00CE1D66"/>
    <w:rsid w:val="00CE3443"/>
    <w:rsid w:val="00CE3944"/>
    <w:rsid w:val="00CE39BD"/>
    <w:rsid w:val="00CE7213"/>
    <w:rsid w:val="00CF2249"/>
    <w:rsid w:val="00CF2B8D"/>
    <w:rsid w:val="00CF5B43"/>
    <w:rsid w:val="00CF747A"/>
    <w:rsid w:val="00D00D06"/>
    <w:rsid w:val="00D01C23"/>
    <w:rsid w:val="00D0228D"/>
    <w:rsid w:val="00D02838"/>
    <w:rsid w:val="00D038AE"/>
    <w:rsid w:val="00D03F08"/>
    <w:rsid w:val="00D0449A"/>
    <w:rsid w:val="00D1141C"/>
    <w:rsid w:val="00D1142A"/>
    <w:rsid w:val="00D11F9C"/>
    <w:rsid w:val="00D1515A"/>
    <w:rsid w:val="00D152C0"/>
    <w:rsid w:val="00D15AB1"/>
    <w:rsid w:val="00D15AF0"/>
    <w:rsid w:val="00D1726B"/>
    <w:rsid w:val="00D17CB2"/>
    <w:rsid w:val="00D22B29"/>
    <w:rsid w:val="00D237BD"/>
    <w:rsid w:val="00D25B15"/>
    <w:rsid w:val="00D301D0"/>
    <w:rsid w:val="00D31B5E"/>
    <w:rsid w:val="00D33203"/>
    <w:rsid w:val="00D35599"/>
    <w:rsid w:val="00D3577C"/>
    <w:rsid w:val="00D37651"/>
    <w:rsid w:val="00D37D42"/>
    <w:rsid w:val="00D43B90"/>
    <w:rsid w:val="00D43C9D"/>
    <w:rsid w:val="00D455F2"/>
    <w:rsid w:val="00D459F8"/>
    <w:rsid w:val="00D467B4"/>
    <w:rsid w:val="00D48FFF"/>
    <w:rsid w:val="00D505D4"/>
    <w:rsid w:val="00D5208F"/>
    <w:rsid w:val="00D52E11"/>
    <w:rsid w:val="00D54AF8"/>
    <w:rsid w:val="00D55F0E"/>
    <w:rsid w:val="00D57550"/>
    <w:rsid w:val="00D57D6D"/>
    <w:rsid w:val="00D61491"/>
    <w:rsid w:val="00D621D7"/>
    <w:rsid w:val="00D62BB3"/>
    <w:rsid w:val="00D634D9"/>
    <w:rsid w:val="00D64924"/>
    <w:rsid w:val="00D64E03"/>
    <w:rsid w:val="00D65D90"/>
    <w:rsid w:val="00D668B5"/>
    <w:rsid w:val="00D67311"/>
    <w:rsid w:val="00D7064D"/>
    <w:rsid w:val="00D73472"/>
    <w:rsid w:val="00D73FE1"/>
    <w:rsid w:val="00D7651C"/>
    <w:rsid w:val="00D76763"/>
    <w:rsid w:val="00D77EC5"/>
    <w:rsid w:val="00D81BC8"/>
    <w:rsid w:val="00D8365D"/>
    <w:rsid w:val="00D849F1"/>
    <w:rsid w:val="00D8514F"/>
    <w:rsid w:val="00D87865"/>
    <w:rsid w:val="00D92A30"/>
    <w:rsid w:val="00D95AB0"/>
    <w:rsid w:val="00D95D3B"/>
    <w:rsid w:val="00D96FE5"/>
    <w:rsid w:val="00D97585"/>
    <w:rsid w:val="00D97F70"/>
    <w:rsid w:val="00DA1559"/>
    <w:rsid w:val="00DA1E42"/>
    <w:rsid w:val="00DA4C78"/>
    <w:rsid w:val="00DA59EE"/>
    <w:rsid w:val="00DA64ED"/>
    <w:rsid w:val="00DA73AE"/>
    <w:rsid w:val="00DB0235"/>
    <w:rsid w:val="00DB031C"/>
    <w:rsid w:val="00DB0CDB"/>
    <w:rsid w:val="00DB6392"/>
    <w:rsid w:val="00DB79A9"/>
    <w:rsid w:val="00DC0877"/>
    <w:rsid w:val="00DC0927"/>
    <w:rsid w:val="00DC0E04"/>
    <w:rsid w:val="00DC245A"/>
    <w:rsid w:val="00DC27F5"/>
    <w:rsid w:val="00DC2CA1"/>
    <w:rsid w:val="00DC4F46"/>
    <w:rsid w:val="00DC5460"/>
    <w:rsid w:val="00DC6ACC"/>
    <w:rsid w:val="00DC74D1"/>
    <w:rsid w:val="00DC7A18"/>
    <w:rsid w:val="00DC7BA3"/>
    <w:rsid w:val="00DD1203"/>
    <w:rsid w:val="00DD1E94"/>
    <w:rsid w:val="00DD2E44"/>
    <w:rsid w:val="00DD5683"/>
    <w:rsid w:val="00DD605A"/>
    <w:rsid w:val="00DD66D4"/>
    <w:rsid w:val="00DD67C9"/>
    <w:rsid w:val="00DE3E52"/>
    <w:rsid w:val="00DE468C"/>
    <w:rsid w:val="00DE7166"/>
    <w:rsid w:val="00DE77F6"/>
    <w:rsid w:val="00DF2FD1"/>
    <w:rsid w:val="00DF37AA"/>
    <w:rsid w:val="00DF3880"/>
    <w:rsid w:val="00DF6273"/>
    <w:rsid w:val="00DF629B"/>
    <w:rsid w:val="00DF6465"/>
    <w:rsid w:val="00DF74DB"/>
    <w:rsid w:val="00DF7712"/>
    <w:rsid w:val="00DF7990"/>
    <w:rsid w:val="00DF7DB6"/>
    <w:rsid w:val="00E00175"/>
    <w:rsid w:val="00E00837"/>
    <w:rsid w:val="00E00DC8"/>
    <w:rsid w:val="00E02276"/>
    <w:rsid w:val="00E02B77"/>
    <w:rsid w:val="00E0319A"/>
    <w:rsid w:val="00E0466B"/>
    <w:rsid w:val="00E0544F"/>
    <w:rsid w:val="00E054EC"/>
    <w:rsid w:val="00E05ED8"/>
    <w:rsid w:val="00E0650D"/>
    <w:rsid w:val="00E068E2"/>
    <w:rsid w:val="00E06C32"/>
    <w:rsid w:val="00E07190"/>
    <w:rsid w:val="00E1269C"/>
    <w:rsid w:val="00E13662"/>
    <w:rsid w:val="00E163E0"/>
    <w:rsid w:val="00E171BE"/>
    <w:rsid w:val="00E17EE7"/>
    <w:rsid w:val="00E222DA"/>
    <w:rsid w:val="00E23D8C"/>
    <w:rsid w:val="00E31C0F"/>
    <w:rsid w:val="00E33058"/>
    <w:rsid w:val="00E334F8"/>
    <w:rsid w:val="00E335AB"/>
    <w:rsid w:val="00E3427F"/>
    <w:rsid w:val="00E34338"/>
    <w:rsid w:val="00E34AE5"/>
    <w:rsid w:val="00E36FB5"/>
    <w:rsid w:val="00E4037F"/>
    <w:rsid w:val="00E41134"/>
    <w:rsid w:val="00E41152"/>
    <w:rsid w:val="00E4135A"/>
    <w:rsid w:val="00E415E0"/>
    <w:rsid w:val="00E447F9"/>
    <w:rsid w:val="00E45D33"/>
    <w:rsid w:val="00E47490"/>
    <w:rsid w:val="00E527EF"/>
    <w:rsid w:val="00E5575E"/>
    <w:rsid w:val="00E566B1"/>
    <w:rsid w:val="00E57208"/>
    <w:rsid w:val="00E60382"/>
    <w:rsid w:val="00E61A61"/>
    <w:rsid w:val="00E62A56"/>
    <w:rsid w:val="00E640E2"/>
    <w:rsid w:val="00E64A84"/>
    <w:rsid w:val="00E66697"/>
    <w:rsid w:val="00E6683F"/>
    <w:rsid w:val="00E67BA8"/>
    <w:rsid w:val="00E67BC4"/>
    <w:rsid w:val="00E70621"/>
    <w:rsid w:val="00E7163E"/>
    <w:rsid w:val="00E72DB4"/>
    <w:rsid w:val="00E74121"/>
    <w:rsid w:val="00E75243"/>
    <w:rsid w:val="00E767F1"/>
    <w:rsid w:val="00E77D0C"/>
    <w:rsid w:val="00E824BD"/>
    <w:rsid w:val="00E83066"/>
    <w:rsid w:val="00E836BA"/>
    <w:rsid w:val="00E85FA6"/>
    <w:rsid w:val="00E912C0"/>
    <w:rsid w:val="00E91943"/>
    <w:rsid w:val="00E91967"/>
    <w:rsid w:val="00E923CD"/>
    <w:rsid w:val="00E928B4"/>
    <w:rsid w:val="00E95455"/>
    <w:rsid w:val="00EA1A32"/>
    <w:rsid w:val="00EA39C0"/>
    <w:rsid w:val="00EA425E"/>
    <w:rsid w:val="00EA51D9"/>
    <w:rsid w:val="00EA64FE"/>
    <w:rsid w:val="00EB154E"/>
    <w:rsid w:val="00EB3C04"/>
    <w:rsid w:val="00EB3EBD"/>
    <w:rsid w:val="00EB3F08"/>
    <w:rsid w:val="00EB4F0D"/>
    <w:rsid w:val="00EB4F34"/>
    <w:rsid w:val="00EB58CC"/>
    <w:rsid w:val="00EB5C0D"/>
    <w:rsid w:val="00EC05F7"/>
    <w:rsid w:val="00EC0615"/>
    <w:rsid w:val="00EC094D"/>
    <w:rsid w:val="00EC0D2E"/>
    <w:rsid w:val="00EC4265"/>
    <w:rsid w:val="00EC4A9A"/>
    <w:rsid w:val="00EC56E8"/>
    <w:rsid w:val="00ED02F8"/>
    <w:rsid w:val="00ED31B4"/>
    <w:rsid w:val="00ED349A"/>
    <w:rsid w:val="00ED3E6E"/>
    <w:rsid w:val="00ED561D"/>
    <w:rsid w:val="00ED5848"/>
    <w:rsid w:val="00ED7062"/>
    <w:rsid w:val="00EE0026"/>
    <w:rsid w:val="00EE076A"/>
    <w:rsid w:val="00EE2254"/>
    <w:rsid w:val="00EE2AD3"/>
    <w:rsid w:val="00EE2E03"/>
    <w:rsid w:val="00EE3EBA"/>
    <w:rsid w:val="00EE5C55"/>
    <w:rsid w:val="00EE6375"/>
    <w:rsid w:val="00EE653C"/>
    <w:rsid w:val="00EE6E47"/>
    <w:rsid w:val="00EE7149"/>
    <w:rsid w:val="00EE71A5"/>
    <w:rsid w:val="00EF0BCE"/>
    <w:rsid w:val="00EF1AB6"/>
    <w:rsid w:val="00EF1CC6"/>
    <w:rsid w:val="00EF1CFF"/>
    <w:rsid w:val="00EF1DE9"/>
    <w:rsid w:val="00EF2847"/>
    <w:rsid w:val="00EF4A42"/>
    <w:rsid w:val="00EF5C7C"/>
    <w:rsid w:val="00EF6AFC"/>
    <w:rsid w:val="00EF7423"/>
    <w:rsid w:val="00EF7A87"/>
    <w:rsid w:val="00F00D24"/>
    <w:rsid w:val="00F01CB5"/>
    <w:rsid w:val="00F06B88"/>
    <w:rsid w:val="00F06CBA"/>
    <w:rsid w:val="00F11380"/>
    <w:rsid w:val="00F1227B"/>
    <w:rsid w:val="00F1287E"/>
    <w:rsid w:val="00F14096"/>
    <w:rsid w:val="00F1682D"/>
    <w:rsid w:val="00F21293"/>
    <w:rsid w:val="00F22D1B"/>
    <w:rsid w:val="00F230F2"/>
    <w:rsid w:val="00F232E1"/>
    <w:rsid w:val="00F24D89"/>
    <w:rsid w:val="00F26FB9"/>
    <w:rsid w:val="00F30179"/>
    <w:rsid w:val="00F31C51"/>
    <w:rsid w:val="00F32459"/>
    <w:rsid w:val="00F332AD"/>
    <w:rsid w:val="00F33359"/>
    <w:rsid w:val="00F33F5C"/>
    <w:rsid w:val="00F346A8"/>
    <w:rsid w:val="00F409C5"/>
    <w:rsid w:val="00F40E0B"/>
    <w:rsid w:val="00F4281D"/>
    <w:rsid w:val="00F428AD"/>
    <w:rsid w:val="00F43C71"/>
    <w:rsid w:val="00F451AA"/>
    <w:rsid w:val="00F46465"/>
    <w:rsid w:val="00F47F96"/>
    <w:rsid w:val="00F47FF5"/>
    <w:rsid w:val="00F50E08"/>
    <w:rsid w:val="00F51BCF"/>
    <w:rsid w:val="00F53252"/>
    <w:rsid w:val="00F55AB4"/>
    <w:rsid w:val="00F5618A"/>
    <w:rsid w:val="00F56280"/>
    <w:rsid w:val="00F567B2"/>
    <w:rsid w:val="00F56BE7"/>
    <w:rsid w:val="00F57D83"/>
    <w:rsid w:val="00F6081B"/>
    <w:rsid w:val="00F61527"/>
    <w:rsid w:val="00F62684"/>
    <w:rsid w:val="00F63037"/>
    <w:rsid w:val="00F63CEE"/>
    <w:rsid w:val="00F642C1"/>
    <w:rsid w:val="00F65D53"/>
    <w:rsid w:val="00F665E0"/>
    <w:rsid w:val="00F67007"/>
    <w:rsid w:val="00F6723D"/>
    <w:rsid w:val="00F721B9"/>
    <w:rsid w:val="00F72D4A"/>
    <w:rsid w:val="00F76B4C"/>
    <w:rsid w:val="00F76B99"/>
    <w:rsid w:val="00F81CB1"/>
    <w:rsid w:val="00F82FF6"/>
    <w:rsid w:val="00F83231"/>
    <w:rsid w:val="00F854B3"/>
    <w:rsid w:val="00F85767"/>
    <w:rsid w:val="00F917CF"/>
    <w:rsid w:val="00F922F2"/>
    <w:rsid w:val="00F93780"/>
    <w:rsid w:val="00F95D60"/>
    <w:rsid w:val="00F9614B"/>
    <w:rsid w:val="00FA0B7C"/>
    <w:rsid w:val="00FA18A0"/>
    <w:rsid w:val="00FA2A2C"/>
    <w:rsid w:val="00FA3290"/>
    <w:rsid w:val="00FA6CC0"/>
    <w:rsid w:val="00FA7532"/>
    <w:rsid w:val="00FA799E"/>
    <w:rsid w:val="00FB3D6F"/>
    <w:rsid w:val="00FB4CF6"/>
    <w:rsid w:val="00FB5634"/>
    <w:rsid w:val="00FB5F14"/>
    <w:rsid w:val="00FB7008"/>
    <w:rsid w:val="00FB7281"/>
    <w:rsid w:val="00FC3199"/>
    <w:rsid w:val="00FC3A26"/>
    <w:rsid w:val="00FC59A7"/>
    <w:rsid w:val="00FC693F"/>
    <w:rsid w:val="00FC7079"/>
    <w:rsid w:val="00FD0971"/>
    <w:rsid w:val="00FD1198"/>
    <w:rsid w:val="00FD2716"/>
    <w:rsid w:val="00FD448A"/>
    <w:rsid w:val="00FD4CEB"/>
    <w:rsid w:val="00FD69CA"/>
    <w:rsid w:val="00FE1182"/>
    <w:rsid w:val="00FE13CB"/>
    <w:rsid w:val="00FE26B8"/>
    <w:rsid w:val="00FE479D"/>
    <w:rsid w:val="00FE4AFC"/>
    <w:rsid w:val="00FE4CB9"/>
    <w:rsid w:val="00FE5C00"/>
    <w:rsid w:val="00FF12D4"/>
    <w:rsid w:val="00FF2009"/>
    <w:rsid w:val="00FF28A6"/>
    <w:rsid w:val="00FF4059"/>
    <w:rsid w:val="00FF475D"/>
    <w:rsid w:val="00FF51EE"/>
    <w:rsid w:val="00FF53ED"/>
    <w:rsid w:val="00FF67AF"/>
    <w:rsid w:val="00FF7151"/>
    <w:rsid w:val="00FF74BF"/>
    <w:rsid w:val="00FF7A06"/>
    <w:rsid w:val="01CEF674"/>
    <w:rsid w:val="0233D4AE"/>
    <w:rsid w:val="0262354F"/>
    <w:rsid w:val="0307925A"/>
    <w:rsid w:val="03E69D76"/>
    <w:rsid w:val="04390CEC"/>
    <w:rsid w:val="045FA029"/>
    <w:rsid w:val="048C8D99"/>
    <w:rsid w:val="0491CDB7"/>
    <w:rsid w:val="0504E325"/>
    <w:rsid w:val="05DA08A6"/>
    <w:rsid w:val="065C93F3"/>
    <w:rsid w:val="06BC722A"/>
    <w:rsid w:val="06D8CE6E"/>
    <w:rsid w:val="07C420EB"/>
    <w:rsid w:val="0893F2A9"/>
    <w:rsid w:val="089A0422"/>
    <w:rsid w:val="098B00DD"/>
    <w:rsid w:val="099A0B7A"/>
    <w:rsid w:val="0A952959"/>
    <w:rsid w:val="0CC06457"/>
    <w:rsid w:val="0E107374"/>
    <w:rsid w:val="0E335FC1"/>
    <w:rsid w:val="0EA86E48"/>
    <w:rsid w:val="0ED91E8D"/>
    <w:rsid w:val="0FD0D24B"/>
    <w:rsid w:val="10C25A8B"/>
    <w:rsid w:val="10FAC6F5"/>
    <w:rsid w:val="1202E671"/>
    <w:rsid w:val="128CE1B1"/>
    <w:rsid w:val="12BA3720"/>
    <w:rsid w:val="13408D61"/>
    <w:rsid w:val="146F0A40"/>
    <w:rsid w:val="14EDF935"/>
    <w:rsid w:val="151C34BE"/>
    <w:rsid w:val="156DD3EF"/>
    <w:rsid w:val="156F9A44"/>
    <w:rsid w:val="15BAE359"/>
    <w:rsid w:val="16123A9C"/>
    <w:rsid w:val="163A1482"/>
    <w:rsid w:val="169B807B"/>
    <w:rsid w:val="17E85F11"/>
    <w:rsid w:val="18F4DDE2"/>
    <w:rsid w:val="1910F3E4"/>
    <w:rsid w:val="19854EDB"/>
    <w:rsid w:val="1997A476"/>
    <w:rsid w:val="19BF827B"/>
    <w:rsid w:val="19C3F094"/>
    <w:rsid w:val="19D6446B"/>
    <w:rsid w:val="19E23D02"/>
    <w:rsid w:val="1A5AC59B"/>
    <w:rsid w:val="1A83E054"/>
    <w:rsid w:val="1AAB86F1"/>
    <w:rsid w:val="1AB71658"/>
    <w:rsid w:val="1B455B8F"/>
    <w:rsid w:val="1C2F27BA"/>
    <w:rsid w:val="1C335D61"/>
    <w:rsid w:val="1C344AC9"/>
    <w:rsid w:val="1D370762"/>
    <w:rsid w:val="1D9A2A8B"/>
    <w:rsid w:val="1DD66510"/>
    <w:rsid w:val="1DF2FE19"/>
    <w:rsid w:val="1E023041"/>
    <w:rsid w:val="1E05BB07"/>
    <w:rsid w:val="1F3A73FF"/>
    <w:rsid w:val="1F772F7C"/>
    <w:rsid w:val="1FCD9E51"/>
    <w:rsid w:val="2012C10D"/>
    <w:rsid w:val="2013C2D4"/>
    <w:rsid w:val="2046ABA3"/>
    <w:rsid w:val="208DA8F5"/>
    <w:rsid w:val="20D5975B"/>
    <w:rsid w:val="2158B78D"/>
    <w:rsid w:val="21FD7C1D"/>
    <w:rsid w:val="220F2F68"/>
    <w:rsid w:val="22BEA785"/>
    <w:rsid w:val="2384E27C"/>
    <w:rsid w:val="239604AC"/>
    <w:rsid w:val="24308F90"/>
    <w:rsid w:val="24B59F71"/>
    <w:rsid w:val="24B76BFC"/>
    <w:rsid w:val="2517B948"/>
    <w:rsid w:val="253CF379"/>
    <w:rsid w:val="257FABA1"/>
    <w:rsid w:val="2762B441"/>
    <w:rsid w:val="28076979"/>
    <w:rsid w:val="28189D8C"/>
    <w:rsid w:val="28955751"/>
    <w:rsid w:val="297E03E1"/>
    <w:rsid w:val="29F3AEC7"/>
    <w:rsid w:val="2A112260"/>
    <w:rsid w:val="2A55955A"/>
    <w:rsid w:val="2B210C72"/>
    <w:rsid w:val="2B69D110"/>
    <w:rsid w:val="2C19287C"/>
    <w:rsid w:val="2C3E18F9"/>
    <w:rsid w:val="2C7D8E51"/>
    <w:rsid w:val="2D67986A"/>
    <w:rsid w:val="2DD8FB53"/>
    <w:rsid w:val="2E4AB102"/>
    <w:rsid w:val="2E72FA77"/>
    <w:rsid w:val="2F3A6487"/>
    <w:rsid w:val="2F4DB696"/>
    <w:rsid w:val="2FBAE756"/>
    <w:rsid w:val="302ADF85"/>
    <w:rsid w:val="3086245B"/>
    <w:rsid w:val="30F8A27B"/>
    <w:rsid w:val="3122E67C"/>
    <w:rsid w:val="319E75BA"/>
    <w:rsid w:val="31C01648"/>
    <w:rsid w:val="31DC6CB3"/>
    <w:rsid w:val="322CE159"/>
    <w:rsid w:val="323573BF"/>
    <w:rsid w:val="33BDEDC7"/>
    <w:rsid w:val="33E214B6"/>
    <w:rsid w:val="341199A3"/>
    <w:rsid w:val="34890752"/>
    <w:rsid w:val="34C93995"/>
    <w:rsid w:val="352C6597"/>
    <w:rsid w:val="36D0AE38"/>
    <w:rsid w:val="36D60C75"/>
    <w:rsid w:val="37C20A93"/>
    <w:rsid w:val="37FC8F58"/>
    <w:rsid w:val="381DE4E9"/>
    <w:rsid w:val="387E3A1B"/>
    <w:rsid w:val="388FC703"/>
    <w:rsid w:val="38C7CA8F"/>
    <w:rsid w:val="38D999F4"/>
    <w:rsid w:val="39486956"/>
    <w:rsid w:val="398804D9"/>
    <w:rsid w:val="39952DD9"/>
    <w:rsid w:val="39C53C94"/>
    <w:rsid w:val="39DDD544"/>
    <w:rsid w:val="3A3CD178"/>
    <w:rsid w:val="3A870A08"/>
    <w:rsid w:val="3A9A1CDD"/>
    <w:rsid w:val="3AB3937A"/>
    <w:rsid w:val="3AB7FE5B"/>
    <w:rsid w:val="3B67534A"/>
    <w:rsid w:val="3C501A32"/>
    <w:rsid w:val="3C55939F"/>
    <w:rsid w:val="3CE1333E"/>
    <w:rsid w:val="3D3EF14F"/>
    <w:rsid w:val="3DFF68C7"/>
    <w:rsid w:val="3E8EDF87"/>
    <w:rsid w:val="3F541A9E"/>
    <w:rsid w:val="3F805EA0"/>
    <w:rsid w:val="412E6255"/>
    <w:rsid w:val="41C9048A"/>
    <w:rsid w:val="41D3920D"/>
    <w:rsid w:val="433B8709"/>
    <w:rsid w:val="43DFE323"/>
    <w:rsid w:val="448CAD04"/>
    <w:rsid w:val="44AF42FB"/>
    <w:rsid w:val="45513657"/>
    <w:rsid w:val="45A2F073"/>
    <w:rsid w:val="45DB9A23"/>
    <w:rsid w:val="461579FA"/>
    <w:rsid w:val="4615A07B"/>
    <w:rsid w:val="46530968"/>
    <w:rsid w:val="46CCF943"/>
    <w:rsid w:val="46EC1BC4"/>
    <w:rsid w:val="47C07EE2"/>
    <w:rsid w:val="48EBACA3"/>
    <w:rsid w:val="4A63BDBE"/>
    <w:rsid w:val="4AAF502F"/>
    <w:rsid w:val="4ACA0FFB"/>
    <w:rsid w:val="4C4EECCC"/>
    <w:rsid w:val="4C982A03"/>
    <w:rsid w:val="4CA31B32"/>
    <w:rsid w:val="4E1713E2"/>
    <w:rsid w:val="4E1B92D5"/>
    <w:rsid w:val="4E405F65"/>
    <w:rsid w:val="4E70AD4F"/>
    <w:rsid w:val="4EE56C6D"/>
    <w:rsid w:val="4F298829"/>
    <w:rsid w:val="500A3C7C"/>
    <w:rsid w:val="5014EF52"/>
    <w:rsid w:val="50BE6912"/>
    <w:rsid w:val="50D0CF22"/>
    <w:rsid w:val="5126BB5B"/>
    <w:rsid w:val="512F13FD"/>
    <w:rsid w:val="514100EB"/>
    <w:rsid w:val="51A8F8A5"/>
    <w:rsid w:val="521100A1"/>
    <w:rsid w:val="521938B8"/>
    <w:rsid w:val="52E2BB8E"/>
    <w:rsid w:val="532369AF"/>
    <w:rsid w:val="53C9D5B8"/>
    <w:rsid w:val="54A767B8"/>
    <w:rsid w:val="54E7F146"/>
    <w:rsid w:val="553B8547"/>
    <w:rsid w:val="5557941A"/>
    <w:rsid w:val="564F4605"/>
    <w:rsid w:val="57DD4A09"/>
    <w:rsid w:val="5822BF52"/>
    <w:rsid w:val="58987777"/>
    <w:rsid w:val="589F92B7"/>
    <w:rsid w:val="5919BD85"/>
    <w:rsid w:val="59DBA420"/>
    <w:rsid w:val="5B38182D"/>
    <w:rsid w:val="5BCAF72A"/>
    <w:rsid w:val="5DE91073"/>
    <w:rsid w:val="5E1A6FB2"/>
    <w:rsid w:val="5E2D4613"/>
    <w:rsid w:val="5E3F3711"/>
    <w:rsid w:val="5E9C5428"/>
    <w:rsid w:val="5ED7418B"/>
    <w:rsid w:val="5F57BDDF"/>
    <w:rsid w:val="5FE71571"/>
    <w:rsid w:val="5FE88954"/>
    <w:rsid w:val="5FE9E8F4"/>
    <w:rsid w:val="60F14CCE"/>
    <w:rsid w:val="61083CC6"/>
    <w:rsid w:val="61CA6289"/>
    <w:rsid w:val="61F22B01"/>
    <w:rsid w:val="62C52BFA"/>
    <w:rsid w:val="6402FE0E"/>
    <w:rsid w:val="641A15F4"/>
    <w:rsid w:val="6433C896"/>
    <w:rsid w:val="643F3A26"/>
    <w:rsid w:val="649938E6"/>
    <w:rsid w:val="64A32EE6"/>
    <w:rsid w:val="64AA3611"/>
    <w:rsid w:val="64FBE812"/>
    <w:rsid w:val="65008FCE"/>
    <w:rsid w:val="651DFC53"/>
    <w:rsid w:val="657E1F2A"/>
    <w:rsid w:val="6586AA36"/>
    <w:rsid w:val="65C0900D"/>
    <w:rsid w:val="65CC8DD4"/>
    <w:rsid w:val="6616647A"/>
    <w:rsid w:val="667A85C6"/>
    <w:rsid w:val="6681A4F9"/>
    <w:rsid w:val="66AF87C2"/>
    <w:rsid w:val="695DB828"/>
    <w:rsid w:val="6993F036"/>
    <w:rsid w:val="699610E6"/>
    <w:rsid w:val="69E98923"/>
    <w:rsid w:val="6A984BC8"/>
    <w:rsid w:val="6AA0510C"/>
    <w:rsid w:val="6B47BD29"/>
    <w:rsid w:val="6B67D182"/>
    <w:rsid w:val="6C1881AA"/>
    <w:rsid w:val="6CBE0DBD"/>
    <w:rsid w:val="6D47C355"/>
    <w:rsid w:val="6E102D44"/>
    <w:rsid w:val="6F91F2E0"/>
    <w:rsid w:val="6FC7CB21"/>
    <w:rsid w:val="700474A8"/>
    <w:rsid w:val="702A84C4"/>
    <w:rsid w:val="70BE7C36"/>
    <w:rsid w:val="7151E665"/>
    <w:rsid w:val="71642234"/>
    <w:rsid w:val="71A5913A"/>
    <w:rsid w:val="71B876BF"/>
    <w:rsid w:val="72C8B1BC"/>
    <w:rsid w:val="733C3DB3"/>
    <w:rsid w:val="73B3E0BE"/>
    <w:rsid w:val="7491DB07"/>
    <w:rsid w:val="74BB8035"/>
    <w:rsid w:val="753221C2"/>
    <w:rsid w:val="75AC0478"/>
    <w:rsid w:val="778DE7BA"/>
    <w:rsid w:val="7829857A"/>
    <w:rsid w:val="7843F079"/>
    <w:rsid w:val="788F8600"/>
    <w:rsid w:val="79664FC8"/>
    <w:rsid w:val="799D4BD2"/>
    <w:rsid w:val="79EB0AB0"/>
    <w:rsid w:val="79FC9791"/>
    <w:rsid w:val="7A3B17AF"/>
    <w:rsid w:val="7A47CA15"/>
    <w:rsid w:val="7A61EF24"/>
    <w:rsid w:val="7B02C4A9"/>
    <w:rsid w:val="7BDB938C"/>
    <w:rsid w:val="7CACECDD"/>
    <w:rsid w:val="7CDA7CC2"/>
    <w:rsid w:val="7CF7C86D"/>
    <w:rsid w:val="7D188416"/>
    <w:rsid w:val="7D78E332"/>
    <w:rsid w:val="7DB47F7C"/>
    <w:rsid w:val="7DC6C3D6"/>
    <w:rsid w:val="7E0F4F15"/>
    <w:rsid w:val="7E218A34"/>
    <w:rsid w:val="7F56B3EE"/>
    <w:rsid w:val="7F69FF2F"/>
    <w:rsid w:val="7FE8DA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0B3D7BC"/>
  <w14:defaultImageDpi w14:val="300"/>
  <w15:docId w15:val="{087AE6CA-9E19-49A0-AF2F-8C40D1A60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359"/>
  </w:style>
  <w:style w:type="paragraph" w:styleId="Heading1">
    <w:name w:val="heading 1"/>
    <w:basedOn w:val="Normal"/>
    <w:next w:val="Normal"/>
    <w:link w:val="Heading1Char"/>
    <w:uiPriority w:val="9"/>
    <w:qFormat/>
    <w:rsid w:val="007214F9"/>
    <w:pPr>
      <w:keepNext/>
      <w:keepLines/>
      <w:spacing w:before="480" w:after="0"/>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1D1525"/>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7214F9"/>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1D1525"/>
    <w:rPr>
      <w:rFonts w:eastAsiaTheme="majorEastAsia" w:cstheme="majorBidi"/>
      <w:b/>
      <w:bCs/>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6"/>
      </w:numPr>
      <w:contextualSpacing/>
    </w:pPr>
  </w:style>
  <w:style w:type="paragraph" w:styleId="ListBullet2">
    <w:name w:val="List Bullet 2"/>
    <w:basedOn w:val="Normal"/>
    <w:uiPriority w:val="99"/>
    <w:unhideWhenUsed/>
    <w:rsid w:val="00326F90"/>
    <w:pPr>
      <w:numPr>
        <w:numId w:val="7"/>
      </w:numPr>
      <w:contextualSpacing/>
    </w:pPr>
  </w:style>
  <w:style w:type="paragraph" w:styleId="ListBullet3">
    <w:name w:val="List Bullet 3"/>
    <w:basedOn w:val="Normal"/>
    <w:uiPriority w:val="99"/>
    <w:unhideWhenUsed/>
    <w:rsid w:val="00326F90"/>
    <w:pPr>
      <w:numPr>
        <w:numId w:val="8"/>
      </w:numPr>
      <w:contextualSpacing/>
    </w:pPr>
  </w:style>
  <w:style w:type="paragraph" w:styleId="ListNumber">
    <w:name w:val="List Number"/>
    <w:basedOn w:val="Normal"/>
    <w:uiPriority w:val="99"/>
    <w:unhideWhenUsed/>
    <w:rsid w:val="00326F90"/>
    <w:pPr>
      <w:numPr>
        <w:numId w:val="9"/>
      </w:numPr>
      <w:contextualSpacing/>
    </w:pPr>
  </w:style>
  <w:style w:type="paragraph" w:styleId="ListNumber2">
    <w:name w:val="List Number 2"/>
    <w:basedOn w:val="Normal"/>
    <w:uiPriority w:val="99"/>
    <w:unhideWhenUsed/>
    <w:rsid w:val="0029639D"/>
    <w:pPr>
      <w:numPr>
        <w:numId w:val="10"/>
      </w:numPr>
      <w:contextualSpacing/>
    </w:pPr>
  </w:style>
  <w:style w:type="paragraph" w:styleId="ListNumber3">
    <w:name w:val="List Number 3"/>
    <w:basedOn w:val="Normal"/>
    <w:uiPriority w:val="99"/>
    <w:unhideWhenUsed/>
    <w:rsid w:val="0029639D"/>
    <w:pPr>
      <w:numPr>
        <w:numId w:val="11"/>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CommentReference">
    <w:name w:val="annotation reference"/>
    <w:basedOn w:val="DefaultParagraphFont"/>
    <w:uiPriority w:val="99"/>
    <w:semiHidden/>
    <w:unhideWhenUsed/>
    <w:rsid w:val="00D11F9C"/>
    <w:rPr>
      <w:sz w:val="16"/>
      <w:szCs w:val="16"/>
    </w:rPr>
  </w:style>
  <w:style w:type="paragraph" w:styleId="CommentText">
    <w:name w:val="annotation text"/>
    <w:basedOn w:val="Normal"/>
    <w:link w:val="CommentTextChar"/>
    <w:uiPriority w:val="99"/>
    <w:semiHidden/>
    <w:unhideWhenUsed/>
    <w:rsid w:val="00D11F9C"/>
    <w:pPr>
      <w:spacing w:line="240" w:lineRule="auto"/>
    </w:pPr>
    <w:rPr>
      <w:sz w:val="20"/>
      <w:szCs w:val="20"/>
    </w:rPr>
  </w:style>
  <w:style w:type="character" w:customStyle="1" w:styleId="CommentTextChar">
    <w:name w:val="Comment Text Char"/>
    <w:basedOn w:val="DefaultParagraphFont"/>
    <w:link w:val="CommentText"/>
    <w:uiPriority w:val="99"/>
    <w:semiHidden/>
    <w:rsid w:val="00D11F9C"/>
    <w:rPr>
      <w:sz w:val="20"/>
      <w:szCs w:val="20"/>
    </w:rPr>
  </w:style>
  <w:style w:type="paragraph" w:styleId="CommentSubject">
    <w:name w:val="annotation subject"/>
    <w:basedOn w:val="CommentText"/>
    <w:next w:val="CommentText"/>
    <w:link w:val="CommentSubjectChar"/>
    <w:uiPriority w:val="99"/>
    <w:semiHidden/>
    <w:unhideWhenUsed/>
    <w:rsid w:val="00D11F9C"/>
    <w:rPr>
      <w:b/>
      <w:bCs/>
    </w:rPr>
  </w:style>
  <w:style w:type="character" w:customStyle="1" w:styleId="CommentSubjectChar">
    <w:name w:val="Comment Subject Char"/>
    <w:basedOn w:val="CommentTextChar"/>
    <w:link w:val="CommentSubject"/>
    <w:uiPriority w:val="99"/>
    <w:semiHidden/>
    <w:rsid w:val="00D11F9C"/>
    <w:rPr>
      <w:b/>
      <w:bCs/>
      <w:sz w:val="20"/>
      <w:szCs w:val="20"/>
    </w:rPr>
  </w:style>
  <w:style w:type="paragraph" w:styleId="NormalWeb">
    <w:name w:val="Normal (Web)"/>
    <w:basedOn w:val="Normal"/>
    <w:uiPriority w:val="99"/>
    <w:unhideWhenUsed/>
    <w:rsid w:val="00624DF9"/>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HTMLCode">
    <w:name w:val="HTML Code"/>
    <w:basedOn w:val="DefaultParagraphFont"/>
    <w:uiPriority w:val="99"/>
    <w:semiHidden/>
    <w:unhideWhenUsed/>
    <w:rsid w:val="00F642C1"/>
    <w:rPr>
      <w:rFonts w:ascii="Courier New" w:eastAsia="Times New Roman" w:hAnsi="Courier New" w:cs="Courier New"/>
      <w:sz w:val="20"/>
      <w:szCs w:val="20"/>
    </w:rPr>
  </w:style>
  <w:style w:type="character" w:customStyle="1" w:styleId="citation-124">
    <w:name w:val="citation-124"/>
    <w:basedOn w:val="DefaultParagraphFont"/>
    <w:rsid w:val="00C42E62"/>
  </w:style>
  <w:style w:type="character" w:customStyle="1" w:styleId="citation-123">
    <w:name w:val="citation-123"/>
    <w:basedOn w:val="DefaultParagraphFont"/>
    <w:rsid w:val="00391501"/>
  </w:style>
  <w:style w:type="character" w:customStyle="1" w:styleId="citation-122">
    <w:name w:val="citation-122"/>
    <w:basedOn w:val="DefaultParagraphFont"/>
    <w:rsid w:val="00391501"/>
  </w:style>
  <w:style w:type="character" w:styleId="Hyperlink">
    <w:name w:val="Hyperlink"/>
    <w:basedOn w:val="DefaultParagraphFont"/>
    <w:uiPriority w:val="99"/>
    <w:unhideWhenUsed/>
    <w:rsid w:val="00C40266"/>
    <w:rPr>
      <w:color w:val="0000FF"/>
      <w:u w:val="single"/>
    </w:rPr>
  </w:style>
  <w:style w:type="character" w:styleId="PlaceholderText">
    <w:name w:val="Placeholder Text"/>
    <w:basedOn w:val="DefaultParagraphFont"/>
    <w:uiPriority w:val="99"/>
    <w:semiHidden/>
    <w:rsid w:val="00E00175"/>
    <w:rPr>
      <w:color w:val="808080"/>
    </w:rPr>
  </w:style>
  <w:style w:type="paragraph" w:styleId="TOC1">
    <w:name w:val="toc 1"/>
    <w:basedOn w:val="Normal"/>
    <w:next w:val="Normal"/>
    <w:autoRedefine/>
    <w:uiPriority w:val="39"/>
    <w:unhideWhenUsed/>
    <w:rsid w:val="00F33359"/>
    <w:pPr>
      <w:tabs>
        <w:tab w:val="right" w:leader="dot" w:pos="9062"/>
      </w:tabs>
      <w:spacing w:before="120" w:after="120" w:line="360" w:lineRule="auto"/>
    </w:pPr>
    <w:rPr>
      <w:b/>
      <w:bCs/>
      <w:caps/>
      <w:sz w:val="20"/>
      <w:szCs w:val="20"/>
    </w:rPr>
  </w:style>
  <w:style w:type="paragraph" w:styleId="TOC2">
    <w:name w:val="toc 2"/>
    <w:basedOn w:val="Normal"/>
    <w:next w:val="Normal"/>
    <w:autoRedefine/>
    <w:uiPriority w:val="39"/>
    <w:unhideWhenUsed/>
    <w:rsid w:val="00E00175"/>
    <w:pPr>
      <w:spacing w:after="0"/>
      <w:ind w:left="220"/>
    </w:pPr>
    <w:rPr>
      <w:smallCaps/>
      <w:sz w:val="20"/>
      <w:szCs w:val="20"/>
    </w:rPr>
  </w:style>
  <w:style w:type="paragraph" w:styleId="TOC3">
    <w:name w:val="toc 3"/>
    <w:basedOn w:val="Normal"/>
    <w:next w:val="Normal"/>
    <w:autoRedefine/>
    <w:uiPriority w:val="39"/>
    <w:unhideWhenUsed/>
    <w:rsid w:val="00E00175"/>
    <w:pPr>
      <w:spacing w:after="0"/>
      <w:ind w:left="440"/>
    </w:pPr>
    <w:rPr>
      <w:i/>
      <w:iCs/>
      <w:sz w:val="20"/>
      <w:szCs w:val="20"/>
    </w:rPr>
  </w:style>
  <w:style w:type="paragraph" w:styleId="TableofFigures">
    <w:name w:val="table of figures"/>
    <w:basedOn w:val="Normal"/>
    <w:next w:val="Normal"/>
    <w:uiPriority w:val="99"/>
    <w:unhideWhenUsed/>
    <w:rsid w:val="00E00175"/>
    <w:pPr>
      <w:spacing w:after="0"/>
    </w:pPr>
  </w:style>
  <w:style w:type="character" w:customStyle="1" w:styleId="mord">
    <w:name w:val="mord"/>
    <w:basedOn w:val="DefaultParagraphFont"/>
    <w:rsid w:val="005C4E70"/>
  </w:style>
  <w:style w:type="character" w:customStyle="1" w:styleId="mrel">
    <w:name w:val="mrel"/>
    <w:basedOn w:val="DefaultParagraphFont"/>
    <w:rsid w:val="005C4E70"/>
  </w:style>
  <w:style w:type="character" w:customStyle="1" w:styleId="mbin">
    <w:name w:val="mbin"/>
    <w:basedOn w:val="DefaultParagraphFont"/>
    <w:rsid w:val="005C4E70"/>
  </w:style>
  <w:style w:type="character" w:customStyle="1" w:styleId="mopen">
    <w:name w:val="mopen"/>
    <w:basedOn w:val="DefaultParagraphFont"/>
    <w:rsid w:val="005C4E70"/>
  </w:style>
  <w:style w:type="character" w:customStyle="1" w:styleId="vlist-s">
    <w:name w:val="vlist-s"/>
    <w:basedOn w:val="DefaultParagraphFont"/>
    <w:rsid w:val="005C4E70"/>
  </w:style>
  <w:style w:type="character" w:customStyle="1" w:styleId="mclose">
    <w:name w:val="mclose"/>
    <w:basedOn w:val="DefaultParagraphFont"/>
    <w:rsid w:val="005C4E70"/>
  </w:style>
  <w:style w:type="character" w:customStyle="1" w:styleId="mop">
    <w:name w:val="mop"/>
    <w:basedOn w:val="DefaultParagraphFont"/>
    <w:rsid w:val="005C4E70"/>
  </w:style>
  <w:style w:type="character" w:customStyle="1" w:styleId="mpunct">
    <w:name w:val="mpunct"/>
    <w:basedOn w:val="DefaultParagraphFont"/>
    <w:rsid w:val="005C4E70"/>
  </w:style>
  <w:style w:type="character" w:customStyle="1" w:styleId="delimsizing">
    <w:name w:val="delimsizing"/>
    <w:basedOn w:val="DefaultParagraphFont"/>
    <w:rsid w:val="005C4E70"/>
  </w:style>
  <w:style w:type="character" w:customStyle="1" w:styleId="citation-782">
    <w:name w:val="citation-782"/>
    <w:basedOn w:val="DefaultParagraphFont"/>
    <w:rsid w:val="006F3959"/>
  </w:style>
  <w:style w:type="character" w:customStyle="1" w:styleId="citation-781">
    <w:name w:val="citation-781"/>
    <w:basedOn w:val="DefaultParagraphFont"/>
    <w:rsid w:val="006F3959"/>
  </w:style>
  <w:style w:type="character" w:customStyle="1" w:styleId="citation-780">
    <w:name w:val="citation-780"/>
    <w:basedOn w:val="DefaultParagraphFont"/>
    <w:rsid w:val="006F3959"/>
  </w:style>
  <w:style w:type="character" w:customStyle="1" w:styleId="citation-779">
    <w:name w:val="citation-779"/>
    <w:basedOn w:val="DefaultParagraphFont"/>
    <w:rsid w:val="009F5390"/>
  </w:style>
  <w:style w:type="paragraph" w:styleId="TOC4">
    <w:name w:val="toc 4"/>
    <w:basedOn w:val="Normal"/>
    <w:next w:val="Normal"/>
    <w:autoRedefine/>
    <w:uiPriority w:val="39"/>
    <w:unhideWhenUsed/>
    <w:rsid w:val="00DA73AE"/>
    <w:pPr>
      <w:spacing w:after="0"/>
      <w:ind w:left="660"/>
    </w:pPr>
    <w:rPr>
      <w:sz w:val="18"/>
      <w:szCs w:val="18"/>
    </w:rPr>
  </w:style>
  <w:style w:type="paragraph" w:styleId="TOC5">
    <w:name w:val="toc 5"/>
    <w:basedOn w:val="Normal"/>
    <w:next w:val="Normal"/>
    <w:autoRedefine/>
    <w:uiPriority w:val="39"/>
    <w:unhideWhenUsed/>
    <w:rsid w:val="00DA73AE"/>
    <w:pPr>
      <w:spacing w:after="0"/>
      <w:ind w:left="880"/>
    </w:pPr>
    <w:rPr>
      <w:sz w:val="18"/>
      <w:szCs w:val="18"/>
    </w:rPr>
  </w:style>
  <w:style w:type="paragraph" w:styleId="TOC6">
    <w:name w:val="toc 6"/>
    <w:basedOn w:val="Normal"/>
    <w:next w:val="Normal"/>
    <w:autoRedefine/>
    <w:uiPriority w:val="39"/>
    <w:unhideWhenUsed/>
    <w:rsid w:val="00DA73AE"/>
    <w:pPr>
      <w:spacing w:after="0"/>
      <w:ind w:left="1100"/>
    </w:pPr>
    <w:rPr>
      <w:sz w:val="18"/>
      <w:szCs w:val="18"/>
    </w:rPr>
  </w:style>
  <w:style w:type="paragraph" w:styleId="TOC7">
    <w:name w:val="toc 7"/>
    <w:basedOn w:val="Normal"/>
    <w:next w:val="Normal"/>
    <w:autoRedefine/>
    <w:uiPriority w:val="39"/>
    <w:unhideWhenUsed/>
    <w:rsid w:val="00DA73AE"/>
    <w:pPr>
      <w:spacing w:after="0"/>
      <w:ind w:left="1320"/>
    </w:pPr>
    <w:rPr>
      <w:sz w:val="18"/>
      <w:szCs w:val="18"/>
    </w:rPr>
  </w:style>
  <w:style w:type="paragraph" w:styleId="TOC8">
    <w:name w:val="toc 8"/>
    <w:basedOn w:val="Normal"/>
    <w:next w:val="Normal"/>
    <w:autoRedefine/>
    <w:uiPriority w:val="39"/>
    <w:unhideWhenUsed/>
    <w:rsid w:val="00DA73AE"/>
    <w:pPr>
      <w:spacing w:after="0"/>
      <w:ind w:left="1540"/>
    </w:pPr>
    <w:rPr>
      <w:sz w:val="18"/>
      <w:szCs w:val="18"/>
    </w:rPr>
  </w:style>
  <w:style w:type="paragraph" w:styleId="TOC9">
    <w:name w:val="toc 9"/>
    <w:basedOn w:val="Normal"/>
    <w:next w:val="Normal"/>
    <w:autoRedefine/>
    <w:uiPriority w:val="39"/>
    <w:unhideWhenUsed/>
    <w:rsid w:val="00DA73AE"/>
    <w:pPr>
      <w:spacing w:after="0"/>
      <w:ind w:left="1760"/>
    </w:pPr>
    <w:rPr>
      <w:sz w:val="18"/>
      <w:szCs w:val="18"/>
    </w:rPr>
  </w:style>
  <w:style w:type="paragraph" w:styleId="Revision">
    <w:name w:val="Revision"/>
    <w:hidden/>
    <w:uiPriority w:val="99"/>
    <w:semiHidden/>
    <w:rsid w:val="00A128D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812838">
      <w:bodyDiv w:val="1"/>
      <w:marLeft w:val="0"/>
      <w:marRight w:val="0"/>
      <w:marTop w:val="0"/>
      <w:marBottom w:val="0"/>
      <w:divBdr>
        <w:top w:val="none" w:sz="0" w:space="0" w:color="auto"/>
        <w:left w:val="none" w:sz="0" w:space="0" w:color="auto"/>
        <w:bottom w:val="none" w:sz="0" w:space="0" w:color="auto"/>
        <w:right w:val="none" w:sz="0" w:space="0" w:color="auto"/>
      </w:divBdr>
    </w:div>
    <w:div w:id="445927090">
      <w:bodyDiv w:val="1"/>
      <w:marLeft w:val="0"/>
      <w:marRight w:val="0"/>
      <w:marTop w:val="0"/>
      <w:marBottom w:val="0"/>
      <w:divBdr>
        <w:top w:val="none" w:sz="0" w:space="0" w:color="auto"/>
        <w:left w:val="none" w:sz="0" w:space="0" w:color="auto"/>
        <w:bottom w:val="none" w:sz="0" w:space="0" w:color="auto"/>
        <w:right w:val="none" w:sz="0" w:space="0" w:color="auto"/>
      </w:divBdr>
    </w:div>
    <w:div w:id="569266276">
      <w:bodyDiv w:val="1"/>
      <w:marLeft w:val="0"/>
      <w:marRight w:val="0"/>
      <w:marTop w:val="0"/>
      <w:marBottom w:val="0"/>
      <w:divBdr>
        <w:top w:val="none" w:sz="0" w:space="0" w:color="auto"/>
        <w:left w:val="none" w:sz="0" w:space="0" w:color="auto"/>
        <w:bottom w:val="none" w:sz="0" w:space="0" w:color="auto"/>
        <w:right w:val="none" w:sz="0" w:space="0" w:color="auto"/>
      </w:divBdr>
    </w:div>
    <w:div w:id="618145040">
      <w:bodyDiv w:val="1"/>
      <w:marLeft w:val="0"/>
      <w:marRight w:val="0"/>
      <w:marTop w:val="0"/>
      <w:marBottom w:val="0"/>
      <w:divBdr>
        <w:top w:val="none" w:sz="0" w:space="0" w:color="auto"/>
        <w:left w:val="none" w:sz="0" w:space="0" w:color="auto"/>
        <w:bottom w:val="none" w:sz="0" w:space="0" w:color="auto"/>
        <w:right w:val="none" w:sz="0" w:space="0" w:color="auto"/>
      </w:divBdr>
    </w:div>
    <w:div w:id="834104708">
      <w:bodyDiv w:val="1"/>
      <w:marLeft w:val="0"/>
      <w:marRight w:val="0"/>
      <w:marTop w:val="0"/>
      <w:marBottom w:val="0"/>
      <w:divBdr>
        <w:top w:val="none" w:sz="0" w:space="0" w:color="auto"/>
        <w:left w:val="none" w:sz="0" w:space="0" w:color="auto"/>
        <w:bottom w:val="none" w:sz="0" w:space="0" w:color="auto"/>
        <w:right w:val="none" w:sz="0" w:space="0" w:color="auto"/>
      </w:divBdr>
    </w:div>
    <w:div w:id="917861559">
      <w:bodyDiv w:val="1"/>
      <w:marLeft w:val="0"/>
      <w:marRight w:val="0"/>
      <w:marTop w:val="0"/>
      <w:marBottom w:val="0"/>
      <w:divBdr>
        <w:top w:val="none" w:sz="0" w:space="0" w:color="auto"/>
        <w:left w:val="none" w:sz="0" w:space="0" w:color="auto"/>
        <w:bottom w:val="none" w:sz="0" w:space="0" w:color="auto"/>
        <w:right w:val="none" w:sz="0" w:space="0" w:color="auto"/>
      </w:divBdr>
    </w:div>
    <w:div w:id="1145782620">
      <w:bodyDiv w:val="1"/>
      <w:marLeft w:val="0"/>
      <w:marRight w:val="0"/>
      <w:marTop w:val="0"/>
      <w:marBottom w:val="0"/>
      <w:divBdr>
        <w:top w:val="none" w:sz="0" w:space="0" w:color="auto"/>
        <w:left w:val="none" w:sz="0" w:space="0" w:color="auto"/>
        <w:bottom w:val="none" w:sz="0" w:space="0" w:color="auto"/>
        <w:right w:val="none" w:sz="0" w:space="0" w:color="auto"/>
      </w:divBdr>
    </w:div>
    <w:div w:id="1148396790">
      <w:bodyDiv w:val="1"/>
      <w:marLeft w:val="0"/>
      <w:marRight w:val="0"/>
      <w:marTop w:val="0"/>
      <w:marBottom w:val="0"/>
      <w:divBdr>
        <w:top w:val="none" w:sz="0" w:space="0" w:color="auto"/>
        <w:left w:val="none" w:sz="0" w:space="0" w:color="auto"/>
        <w:bottom w:val="none" w:sz="0" w:space="0" w:color="auto"/>
        <w:right w:val="none" w:sz="0" w:space="0" w:color="auto"/>
      </w:divBdr>
    </w:div>
    <w:div w:id="1182208517">
      <w:bodyDiv w:val="1"/>
      <w:marLeft w:val="0"/>
      <w:marRight w:val="0"/>
      <w:marTop w:val="0"/>
      <w:marBottom w:val="0"/>
      <w:divBdr>
        <w:top w:val="none" w:sz="0" w:space="0" w:color="auto"/>
        <w:left w:val="none" w:sz="0" w:space="0" w:color="auto"/>
        <w:bottom w:val="none" w:sz="0" w:space="0" w:color="auto"/>
        <w:right w:val="none" w:sz="0" w:space="0" w:color="auto"/>
      </w:divBdr>
    </w:div>
    <w:div w:id="1304001685">
      <w:bodyDiv w:val="1"/>
      <w:marLeft w:val="0"/>
      <w:marRight w:val="0"/>
      <w:marTop w:val="0"/>
      <w:marBottom w:val="0"/>
      <w:divBdr>
        <w:top w:val="none" w:sz="0" w:space="0" w:color="auto"/>
        <w:left w:val="none" w:sz="0" w:space="0" w:color="auto"/>
        <w:bottom w:val="none" w:sz="0" w:space="0" w:color="auto"/>
        <w:right w:val="none" w:sz="0" w:space="0" w:color="auto"/>
      </w:divBdr>
    </w:div>
    <w:div w:id="1331713501">
      <w:bodyDiv w:val="1"/>
      <w:marLeft w:val="0"/>
      <w:marRight w:val="0"/>
      <w:marTop w:val="0"/>
      <w:marBottom w:val="0"/>
      <w:divBdr>
        <w:top w:val="none" w:sz="0" w:space="0" w:color="auto"/>
        <w:left w:val="none" w:sz="0" w:space="0" w:color="auto"/>
        <w:bottom w:val="none" w:sz="0" w:space="0" w:color="auto"/>
        <w:right w:val="none" w:sz="0" w:space="0" w:color="auto"/>
      </w:divBdr>
    </w:div>
    <w:div w:id="1462724249">
      <w:bodyDiv w:val="1"/>
      <w:marLeft w:val="0"/>
      <w:marRight w:val="0"/>
      <w:marTop w:val="0"/>
      <w:marBottom w:val="0"/>
      <w:divBdr>
        <w:top w:val="none" w:sz="0" w:space="0" w:color="auto"/>
        <w:left w:val="none" w:sz="0" w:space="0" w:color="auto"/>
        <w:bottom w:val="none" w:sz="0" w:space="0" w:color="auto"/>
        <w:right w:val="none" w:sz="0" w:space="0" w:color="auto"/>
      </w:divBdr>
      <w:divsChild>
        <w:div w:id="170486345">
          <w:marLeft w:val="480"/>
          <w:marRight w:val="0"/>
          <w:marTop w:val="0"/>
          <w:marBottom w:val="0"/>
          <w:divBdr>
            <w:top w:val="none" w:sz="0" w:space="0" w:color="auto"/>
            <w:left w:val="none" w:sz="0" w:space="0" w:color="auto"/>
            <w:bottom w:val="none" w:sz="0" w:space="0" w:color="auto"/>
            <w:right w:val="none" w:sz="0" w:space="0" w:color="auto"/>
          </w:divBdr>
        </w:div>
        <w:div w:id="287902923">
          <w:marLeft w:val="480"/>
          <w:marRight w:val="0"/>
          <w:marTop w:val="0"/>
          <w:marBottom w:val="0"/>
          <w:divBdr>
            <w:top w:val="none" w:sz="0" w:space="0" w:color="auto"/>
            <w:left w:val="none" w:sz="0" w:space="0" w:color="auto"/>
            <w:bottom w:val="none" w:sz="0" w:space="0" w:color="auto"/>
            <w:right w:val="none" w:sz="0" w:space="0" w:color="auto"/>
          </w:divBdr>
        </w:div>
        <w:div w:id="417941135">
          <w:marLeft w:val="480"/>
          <w:marRight w:val="0"/>
          <w:marTop w:val="0"/>
          <w:marBottom w:val="0"/>
          <w:divBdr>
            <w:top w:val="none" w:sz="0" w:space="0" w:color="auto"/>
            <w:left w:val="none" w:sz="0" w:space="0" w:color="auto"/>
            <w:bottom w:val="none" w:sz="0" w:space="0" w:color="auto"/>
            <w:right w:val="none" w:sz="0" w:space="0" w:color="auto"/>
          </w:divBdr>
        </w:div>
        <w:div w:id="617376287">
          <w:marLeft w:val="480"/>
          <w:marRight w:val="0"/>
          <w:marTop w:val="0"/>
          <w:marBottom w:val="0"/>
          <w:divBdr>
            <w:top w:val="none" w:sz="0" w:space="0" w:color="auto"/>
            <w:left w:val="none" w:sz="0" w:space="0" w:color="auto"/>
            <w:bottom w:val="none" w:sz="0" w:space="0" w:color="auto"/>
            <w:right w:val="none" w:sz="0" w:space="0" w:color="auto"/>
          </w:divBdr>
        </w:div>
        <w:div w:id="1194149191">
          <w:marLeft w:val="480"/>
          <w:marRight w:val="0"/>
          <w:marTop w:val="0"/>
          <w:marBottom w:val="0"/>
          <w:divBdr>
            <w:top w:val="none" w:sz="0" w:space="0" w:color="auto"/>
            <w:left w:val="none" w:sz="0" w:space="0" w:color="auto"/>
            <w:bottom w:val="none" w:sz="0" w:space="0" w:color="auto"/>
            <w:right w:val="none" w:sz="0" w:space="0" w:color="auto"/>
          </w:divBdr>
        </w:div>
        <w:div w:id="1432438019">
          <w:marLeft w:val="480"/>
          <w:marRight w:val="0"/>
          <w:marTop w:val="0"/>
          <w:marBottom w:val="0"/>
          <w:divBdr>
            <w:top w:val="none" w:sz="0" w:space="0" w:color="auto"/>
            <w:left w:val="none" w:sz="0" w:space="0" w:color="auto"/>
            <w:bottom w:val="none" w:sz="0" w:space="0" w:color="auto"/>
            <w:right w:val="none" w:sz="0" w:space="0" w:color="auto"/>
          </w:divBdr>
        </w:div>
        <w:div w:id="1588151486">
          <w:marLeft w:val="480"/>
          <w:marRight w:val="0"/>
          <w:marTop w:val="0"/>
          <w:marBottom w:val="0"/>
          <w:divBdr>
            <w:top w:val="none" w:sz="0" w:space="0" w:color="auto"/>
            <w:left w:val="none" w:sz="0" w:space="0" w:color="auto"/>
            <w:bottom w:val="none" w:sz="0" w:space="0" w:color="auto"/>
            <w:right w:val="none" w:sz="0" w:space="0" w:color="auto"/>
          </w:divBdr>
        </w:div>
      </w:divsChild>
    </w:div>
    <w:div w:id="1492333347">
      <w:bodyDiv w:val="1"/>
      <w:marLeft w:val="0"/>
      <w:marRight w:val="0"/>
      <w:marTop w:val="0"/>
      <w:marBottom w:val="0"/>
      <w:divBdr>
        <w:top w:val="none" w:sz="0" w:space="0" w:color="auto"/>
        <w:left w:val="none" w:sz="0" w:space="0" w:color="auto"/>
        <w:bottom w:val="none" w:sz="0" w:space="0" w:color="auto"/>
        <w:right w:val="none" w:sz="0" w:space="0" w:color="auto"/>
      </w:divBdr>
    </w:div>
    <w:div w:id="1529678968">
      <w:bodyDiv w:val="1"/>
      <w:marLeft w:val="0"/>
      <w:marRight w:val="0"/>
      <w:marTop w:val="0"/>
      <w:marBottom w:val="0"/>
      <w:divBdr>
        <w:top w:val="none" w:sz="0" w:space="0" w:color="auto"/>
        <w:left w:val="none" w:sz="0" w:space="0" w:color="auto"/>
        <w:bottom w:val="none" w:sz="0" w:space="0" w:color="auto"/>
        <w:right w:val="none" w:sz="0" w:space="0" w:color="auto"/>
      </w:divBdr>
    </w:div>
    <w:div w:id="1579755186">
      <w:bodyDiv w:val="1"/>
      <w:marLeft w:val="0"/>
      <w:marRight w:val="0"/>
      <w:marTop w:val="0"/>
      <w:marBottom w:val="0"/>
      <w:divBdr>
        <w:top w:val="none" w:sz="0" w:space="0" w:color="auto"/>
        <w:left w:val="none" w:sz="0" w:space="0" w:color="auto"/>
        <w:bottom w:val="none" w:sz="0" w:space="0" w:color="auto"/>
        <w:right w:val="none" w:sz="0" w:space="0" w:color="auto"/>
      </w:divBdr>
    </w:div>
    <w:div w:id="1724402722">
      <w:bodyDiv w:val="1"/>
      <w:marLeft w:val="0"/>
      <w:marRight w:val="0"/>
      <w:marTop w:val="0"/>
      <w:marBottom w:val="0"/>
      <w:divBdr>
        <w:top w:val="none" w:sz="0" w:space="0" w:color="auto"/>
        <w:left w:val="none" w:sz="0" w:space="0" w:color="auto"/>
        <w:bottom w:val="none" w:sz="0" w:space="0" w:color="auto"/>
        <w:right w:val="none" w:sz="0" w:space="0" w:color="auto"/>
      </w:divBdr>
    </w:div>
    <w:div w:id="1935244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Andra-Braputra/data-lakehouse-hygiene.git" TargetMode="External"/><Relationship Id="rId81" Type="http://schemas.openxmlformats.org/officeDocument/2006/relationships/image" Target="media/image70.png"/><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2310817310012@mhs.ulm.ac.id"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73F95361614808988BC3F199131912"/>
        <w:category>
          <w:name w:val="General"/>
          <w:gallery w:val="placeholder"/>
        </w:category>
        <w:types>
          <w:type w:val="bbPlcHdr"/>
        </w:types>
        <w:behaviors>
          <w:behavior w:val="content"/>
        </w:behaviors>
        <w:guid w:val="{E7625AC7-B137-42FA-A6EA-E768397DD71D}"/>
      </w:docPartPr>
      <w:docPartBody>
        <w:p w:rsidR="00C55F76" w:rsidRDefault="00C55F76">
          <w:pPr>
            <w:pStyle w:val="9673F95361614808988BC3F199131912"/>
          </w:pPr>
          <w:r w:rsidRPr="002B21F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mbria"/>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5A0"/>
    <w:rsid w:val="000F601C"/>
    <w:rsid w:val="001D5A36"/>
    <w:rsid w:val="0026102D"/>
    <w:rsid w:val="002D113C"/>
    <w:rsid w:val="0059752E"/>
    <w:rsid w:val="005A75A0"/>
    <w:rsid w:val="00641349"/>
    <w:rsid w:val="00684564"/>
    <w:rsid w:val="009B5D9A"/>
    <w:rsid w:val="00C17D6E"/>
    <w:rsid w:val="00C55F76"/>
    <w:rsid w:val="00CD5441"/>
    <w:rsid w:val="00E3349B"/>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75A0"/>
    <w:rPr>
      <w:color w:val="808080"/>
    </w:rPr>
  </w:style>
  <w:style w:type="paragraph" w:customStyle="1" w:styleId="9673F95361614808988BC3F199131912">
    <w:name w:val="9673F95361614808988BC3F1991319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FFB3C8-C5E3-4EC3-B377-E8595BA8439D}">
  <we:reference id="wa104382081" version="1.55.1.0" store="id-ID" storeType="OMEX"/>
  <we:alternateReferences>
    <we:reference id="wa104382081" version="1.55.1.0" store="id-ID" storeType="OMEX"/>
  </we:alternateReferences>
  <we:properties>
    <we:property name="MENDELEY_BIBLIOGRAPHY_IS_DIRTY" value="true"/>
    <we:property name="MENDELEY_BIBLIOGRAPHY_LAST_MODIFIED" value="1766330669068"/>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14128</Words>
  <Characters>80532</Characters>
  <Application>Microsoft Office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94472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Muhammad Azwin Hakim</cp:lastModifiedBy>
  <cp:revision>4</cp:revision>
  <cp:lastPrinted>2026-01-02T12:09:00Z</cp:lastPrinted>
  <dcterms:created xsi:type="dcterms:W3CDTF">2026-01-02T12:09:00Z</dcterms:created>
  <dcterms:modified xsi:type="dcterms:W3CDTF">2026-01-02T12:10:00Z</dcterms:modified>
  <cp:category/>
</cp:coreProperties>
</file>